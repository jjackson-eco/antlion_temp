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8B1D5" w14:textId="77777777" w:rsidR="008C33CD" w:rsidRDefault="00000000">
      <w:pPr>
        <w:pStyle w:val="Heading3"/>
        <w:keepNext w:val="0"/>
        <w:keepLines w:val="0"/>
        <w:spacing w:before="0" w:after="0"/>
        <w:jc w:val="center"/>
        <w:rPr>
          <w:b/>
          <w:color w:val="000000"/>
          <w:sz w:val="22"/>
          <w:szCs w:val="22"/>
        </w:rPr>
        <w:pPrChange w:id="0" w:author="John Jackson" w:date="2025-07-03T11:12:00Z" w16du:dateUtc="2025-07-03T09:12:00Z">
          <w:pPr>
            <w:pStyle w:val="Heading3"/>
            <w:keepNext w:val="0"/>
            <w:keepLines w:val="0"/>
            <w:spacing w:before="0" w:after="0"/>
          </w:pPr>
        </w:pPrChange>
      </w:pPr>
      <w:bookmarkStart w:id="1" w:name="_gjdgxs" w:colFirst="0" w:colLast="0"/>
      <w:bookmarkEnd w:id="1"/>
      <w:r>
        <w:rPr>
          <w:b/>
          <w:color w:val="000000"/>
          <w:sz w:val="22"/>
          <w:szCs w:val="22"/>
        </w:rPr>
        <w:t>Effects of Temperature on Development, Survival, and Morphology of Antlion Larvae (</w:t>
      </w:r>
      <w:proofErr w:type="spellStart"/>
      <w:r>
        <w:rPr>
          <w:b/>
          <w:i/>
          <w:color w:val="000000"/>
          <w:sz w:val="22"/>
          <w:szCs w:val="22"/>
        </w:rPr>
        <w:t>Myrmeleon</w:t>
      </w:r>
      <w:proofErr w:type="spellEnd"/>
      <w:r>
        <w:rPr>
          <w:b/>
          <w:i/>
          <w:color w:val="000000"/>
          <w:sz w:val="22"/>
          <w:szCs w:val="22"/>
        </w:rPr>
        <w:t xml:space="preserve"> </w:t>
      </w:r>
      <w:proofErr w:type="spellStart"/>
      <w:r>
        <w:rPr>
          <w:b/>
          <w:i/>
          <w:color w:val="000000"/>
          <w:sz w:val="22"/>
          <w:szCs w:val="22"/>
        </w:rPr>
        <w:t>almohadarum</w:t>
      </w:r>
      <w:proofErr w:type="spellEnd"/>
      <w:r>
        <w:rPr>
          <w:b/>
          <w:color w:val="000000"/>
          <w:sz w:val="22"/>
          <w:szCs w:val="22"/>
        </w:rPr>
        <w:t xml:space="preserve"> and </w:t>
      </w:r>
      <w:proofErr w:type="spellStart"/>
      <w:r>
        <w:rPr>
          <w:b/>
          <w:i/>
          <w:color w:val="000000"/>
          <w:sz w:val="22"/>
          <w:szCs w:val="22"/>
        </w:rPr>
        <w:t>Myrmeleon</w:t>
      </w:r>
      <w:proofErr w:type="spellEnd"/>
      <w:r>
        <w:rPr>
          <w:b/>
          <w:i/>
          <w:color w:val="000000"/>
          <w:sz w:val="22"/>
          <w:szCs w:val="22"/>
        </w:rPr>
        <w:t xml:space="preserve"> </w:t>
      </w:r>
      <w:proofErr w:type="spellStart"/>
      <w:r>
        <w:rPr>
          <w:b/>
          <w:i/>
          <w:color w:val="000000"/>
          <w:sz w:val="22"/>
          <w:szCs w:val="22"/>
        </w:rPr>
        <w:t>hyalinu</w:t>
      </w:r>
      <w:r>
        <w:rPr>
          <w:b/>
          <w:color w:val="000000"/>
          <w:sz w:val="22"/>
          <w:szCs w:val="22"/>
        </w:rPr>
        <w:t>s</w:t>
      </w:r>
      <w:proofErr w:type="spellEnd"/>
      <w:r>
        <w:rPr>
          <w:b/>
          <w:color w:val="000000"/>
          <w:sz w:val="22"/>
          <w:szCs w:val="22"/>
        </w:rPr>
        <w:t>)</w:t>
      </w:r>
    </w:p>
    <w:p w14:paraId="1A4B3417" w14:textId="77777777" w:rsidR="008C33CD" w:rsidRDefault="00000000" w:rsidP="002A7FC9">
      <w:pPr>
        <w:jc w:val="center"/>
      </w:pPr>
      <w:r>
        <w:t>or</w:t>
      </w:r>
    </w:p>
    <w:p w14:paraId="521A05A2" w14:textId="77777777" w:rsidR="008C33CD" w:rsidRDefault="00000000">
      <w:pPr>
        <w:pStyle w:val="Heading3"/>
        <w:keepNext w:val="0"/>
        <w:keepLines w:val="0"/>
        <w:spacing w:before="0" w:after="0"/>
        <w:jc w:val="center"/>
        <w:rPr>
          <w:b/>
          <w:color w:val="000000"/>
          <w:sz w:val="22"/>
          <w:szCs w:val="22"/>
        </w:rPr>
        <w:pPrChange w:id="2" w:author="John Jackson" w:date="2025-07-03T11:12:00Z" w16du:dateUtc="2025-07-03T09:12:00Z">
          <w:pPr>
            <w:pStyle w:val="Heading3"/>
            <w:keepNext w:val="0"/>
            <w:keepLines w:val="0"/>
            <w:spacing w:before="0" w:after="0"/>
          </w:pPr>
        </w:pPrChange>
      </w:pPr>
      <w:bookmarkStart w:id="3" w:name="_30j0zll" w:colFirst="0" w:colLast="0"/>
      <w:bookmarkEnd w:id="3"/>
      <w:r>
        <w:rPr>
          <w:b/>
          <w:color w:val="000000"/>
          <w:sz w:val="22"/>
          <w:szCs w:val="22"/>
        </w:rPr>
        <w:t>Thermal Influence on Development and Survival of Antlion Species: A Laboratory Study</w:t>
      </w:r>
    </w:p>
    <w:p w14:paraId="4B57094B" w14:textId="77777777" w:rsidR="008C33CD" w:rsidRDefault="00000000" w:rsidP="002A7FC9">
      <w:pPr>
        <w:jc w:val="center"/>
      </w:pPr>
      <w:r>
        <w:t>or</w:t>
      </w:r>
    </w:p>
    <w:p w14:paraId="650C5C3C" w14:textId="77777777" w:rsidR="008C33CD" w:rsidRDefault="00000000">
      <w:pPr>
        <w:pStyle w:val="Heading3"/>
        <w:keepNext w:val="0"/>
        <w:keepLines w:val="0"/>
        <w:spacing w:before="0" w:after="0"/>
        <w:jc w:val="center"/>
        <w:rPr>
          <w:ins w:id="4" w:author="John Jackson" w:date="2025-07-03T11:12:00Z" w16du:dateUtc="2025-07-03T09:12:00Z"/>
          <w:b/>
          <w:color w:val="000000"/>
          <w:sz w:val="22"/>
          <w:szCs w:val="22"/>
        </w:rPr>
        <w:pPrChange w:id="5" w:author="John Jackson" w:date="2025-07-03T11:12:00Z" w16du:dateUtc="2025-07-03T09:12:00Z">
          <w:pPr>
            <w:pStyle w:val="Heading3"/>
            <w:keepNext w:val="0"/>
            <w:keepLines w:val="0"/>
            <w:spacing w:before="0" w:after="0"/>
          </w:pPr>
        </w:pPrChange>
      </w:pPr>
      <w:bookmarkStart w:id="6" w:name="_1fob9te" w:colFirst="0" w:colLast="0"/>
      <w:bookmarkEnd w:id="6"/>
      <w:r>
        <w:rPr>
          <w:b/>
          <w:color w:val="000000"/>
          <w:sz w:val="22"/>
          <w:szCs w:val="22"/>
        </w:rPr>
        <w:t xml:space="preserve">Temperature-Driven Development and Morphological Plasticity in Antlion </w:t>
      </w:r>
      <w:commentRangeStart w:id="7"/>
      <w:r>
        <w:rPr>
          <w:b/>
          <w:color w:val="000000"/>
          <w:sz w:val="22"/>
          <w:szCs w:val="22"/>
        </w:rPr>
        <w:t>Larvae</w:t>
      </w:r>
      <w:commentRangeEnd w:id="7"/>
      <w:r>
        <w:commentReference w:id="7"/>
      </w:r>
    </w:p>
    <w:p w14:paraId="548A5B14" w14:textId="1EAF4438" w:rsidR="002A7FC9" w:rsidRDefault="002A7FC9" w:rsidP="002A7FC9">
      <w:pPr>
        <w:jc w:val="center"/>
        <w:rPr>
          <w:ins w:id="8" w:author="John Jackson" w:date="2025-07-03T11:12:00Z" w16du:dateUtc="2025-07-03T09:12:00Z"/>
        </w:rPr>
      </w:pPr>
      <w:ins w:id="9" w:author="John Jackson" w:date="2025-07-03T11:12:00Z" w16du:dateUtc="2025-07-03T09:12:00Z">
        <w:r>
          <w:t>or</w:t>
        </w:r>
      </w:ins>
    </w:p>
    <w:p w14:paraId="3E92DBAD" w14:textId="338853F9" w:rsidR="002A7FC9" w:rsidRPr="002A7FC9" w:rsidRDefault="002A7FC9">
      <w:pPr>
        <w:jc w:val="center"/>
        <w:rPr>
          <w:b/>
          <w:bCs/>
          <w:rPrChange w:id="10" w:author="John Jackson" w:date="2025-07-03T11:12:00Z" w16du:dateUtc="2025-07-03T09:12:00Z">
            <w:rPr>
              <w:b/>
              <w:color w:val="000000"/>
              <w:sz w:val="22"/>
              <w:szCs w:val="22"/>
            </w:rPr>
          </w:rPrChange>
        </w:rPr>
        <w:pPrChange w:id="11" w:author="John Jackson" w:date="2025-07-03T11:12:00Z" w16du:dateUtc="2025-07-03T09:12:00Z">
          <w:pPr>
            <w:pStyle w:val="Heading3"/>
            <w:keepNext w:val="0"/>
            <w:keepLines w:val="0"/>
            <w:spacing w:before="0" w:after="0"/>
          </w:pPr>
        </w:pPrChange>
      </w:pPr>
      <w:ins w:id="12" w:author="John Jackson" w:date="2025-07-03T11:12:00Z" w16du:dateUtc="2025-07-03T09:12:00Z">
        <w:r>
          <w:rPr>
            <w:b/>
            <w:bCs/>
          </w:rPr>
          <w:t>T</w:t>
        </w:r>
      </w:ins>
      <w:ins w:id="13" w:author="John Jackson" w:date="2025-07-03T11:13:00Z" w16du:dateUtc="2025-07-03T09:13:00Z">
        <w:r>
          <w:rPr>
            <w:b/>
            <w:bCs/>
          </w:rPr>
          <w:t>emperature has variable effects on life history and behaviour in Antlions</w:t>
        </w:r>
      </w:ins>
    </w:p>
    <w:p w14:paraId="263B4968" w14:textId="77777777" w:rsidR="008C33CD" w:rsidRDefault="008C33CD"/>
    <w:p w14:paraId="4B7BEBEE" w14:textId="0CF55762" w:rsidR="008C33CD" w:rsidRDefault="00000000">
      <w:pPr>
        <w:spacing w:after="160" w:line="240" w:lineRule="auto"/>
        <w:jc w:val="both"/>
      </w:pPr>
      <w:r>
        <w:t>Hanna Serediuk</w:t>
      </w:r>
      <w:r>
        <w:rPr>
          <w:vertAlign w:val="superscript"/>
        </w:rPr>
        <w:t>1,2</w:t>
      </w:r>
      <w:del w:id="14" w:author="John Jackson" w:date="2025-07-01T10:26:00Z" w16du:dateUtc="2025-07-01T08:26:00Z">
        <w:r w:rsidDel="00395330">
          <w:delText>, John Jackson</w:delText>
        </w:r>
        <w:r w:rsidDel="00395330">
          <w:rPr>
            <w:vertAlign w:val="superscript"/>
          </w:rPr>
          <w:delText>1</w:delText>
        </w:r>
      </w:del>
      <w:r>
        <w:t>, Maria Paniw</w:t>
      </w:r>
      <w:r>
        <w:rPr>
          <w:vertAlign w:val="superscript"/>
        </w:rPr>
        <w:t>1</w:t>
      </w:r>
      <w:ins w:id="15" w:author="John Jackson" w:date="2025-07-03T11:12:00Z" w16du:dateUtc="2025-07-03T09:12:00Z">
        <w:r w:rsidR="002A7FC9">
          <w:t xml:space="preserve"> and</w:t>
        </w:r>
      </w:ins>
      <w:ins w:id="16" w:author="John Jackson" w:date="2025-07-01T10:26:00Z" w16du:dateUtc="2025-07-01T08:26:00Z">
        <w:r w:rsidR="00395330">
          <w:t xml:space="preserve"> </w:t>
        </w:r>
        <w:commentRangeStart w:id="17"/>
        <w:r w:rsidR="00395330">
          <w:t>John Jackson</w:t>
        </w:r>
        <w:r w:rsidR="00395330">
          <w:rPr>
            <w:vertAlign w:val="superscript"/>
          </w:rPr>
          <w:t>1</w:t>
        </w:r>
        <w:commentRangeEnd w:id="17"/>
        <w:r w:rsidR="00395330">
          <w:rPr>
            <w:rStyle w:val="CommentReference"/>
          </w:rPr>
          <w:commentReference w:id="17"/>
        </w:r>
      </w:ins>
    </w:p>
    <w:p w14:paraId="6C16D86F" w14:textId="77777777" w:rsidR="008C33CD" w:rsidRDefault="00000000">
      <w:pPr>
        <w:spacing w:line="240" w:lineRule="auto"/>
        <w:jc w:val="both"/>
        <w:rPr>
          <w:i/>
          <w:sz w:val="21"/>
          <w:szCs w:val="21"/>
        </w:rPr>
      </w:pPr>
      <w:r>
        <w:t xml:space="preserve">1- </w:t>
      </w:r>
      <w:r>
        <w:rPr>
          <w:i/>
          <w:sz w:val="21"/>
          <w:szCs w:val="21"/>
        </w:rPr>
        <w:t xml:space="preserve">Department of Conservation Biology and Global Change, Estación </w:t>
      </w:r>
      <w:proofErr w:type="spellStart"/>
      <w:r>
        <w:rPr>
          <w:i/>
          <w:sz w:val="21"/>
          <w:szCs w:val="21"/>
        </w:rPr>
        <w:t>Biológica</w:t>
      </w:r>
      <w:proofErr w:type="spellEnd"/>
      <w:r>
        <w:rPr>
          <w:i/>
          <w:sz w:val="21"/>
          <w:szCs w:val="21"/>
        </w:rPr>
        <w:t xml:space="preserve"> de </w:t>
      </w:r>
      <w:proofErr w:type="spellStart"/>
      <w:r>
        <w:rPr>
          <w:i/>
          <w:sz w:val="21"/>
          <w:szCs w:val="21"/>
        </w:rPr>
        <w:t>Doñana</w:t>
      </w:r>
      <w:proofErr w:type="spellEnd"/>
      <w:r>
        <w:rPr>
          <w:i/>
          <w:sz w:val="21"/>
          <w:szCs w:val="21"/>
        </w:rPr>
        <w:t xml:space="preserve"> (EBD-CSIC), Seville, 41001 Spain</w:t>
      </w:r>
    </w:p>
    <w:p w14:paraId="437A0566" w14:textId="77777777" w:rsidR="008C33CD" w:rsidRDefault="00000000">
      <w:pPr>
        <w:spacing w:line="240" w:lineRule="auto"/>
        <w:jc w:val="both"/>
      </w:pPr>
      <w:r>
        <w:t xml:space="preserve">2- </w:t>
      </w:r>
      <w:r>
        <w:rPr>
          <w:i/>
          <w:sz w:val="21"/>
          <w:szCs w:val="21"/>
        </w:rPr>
        <w:t xml:space="preserve">State Museum of Natural History NASU, Lviv, </w:t>
      </w:r>
      <w:r>
        <w:rPr>
          <w:i/>
        </w:rPr>
        <w:t>79008</w:t>
      </w:r>
      <w:r>
        <w:rPr>
          <w:b/>
          <w:sz w:val="21"/>
          <w:szCs w:val="21"/>
          <w:highlight w:val="white"/>
        </w:rPr>
        <w:t xml:space="preserve"> </w:t>
      </w:r>
      <w:r>
        <w:rPr>
          <w:i/>
          <w:sz w:val="21"/>
          <w:szCs w:val="21"/>
        </w:rPr>
        <w:t>Ukraine</w:t>
      </w:r>
    </w:p>
    <w:p w14:paraId="3B2DE343" w14:textId="77777777" w:rsidR="008C33CD" w:rsidRDefault="008C33CD"/>
    <w:p w14:paraId="6A744692" w14:textId="77777777" w:rsidR="008C33CD" w:rsidRDefault="00000000">
      <w:pPr>
        <w:pStyle w:val="Heading3"/>
        <w:keepNext w:val="0"/>
        <w:keepLines w:val="0"/>
        <w:spacing w:before="240" w:after="240"/>
        <w:rPr>
          <w:i/>
          <w:color w:val="000000"/>
          <w:sz w:val="22"/>
          <w:szCs w:val="22"/>
        </w:rPr>
      </w:pPr>
      <w:r>
        <w:rPr>
          <w:i/>
          <w:color w:val="000000"/>
          <w:sz w:val="22"/>
          <w:szCs w:val="22"/>
        </w:rPr>
        <w:t xml:space="preserve">Temperature plays a crucial role in insect development, survival, and morphology. In this study, we investigated the effects of different temperature regimes on the development, survival, and morphology of two antlion species, </w:t>
      </w:r>
      <w:proofErr w:type="spellStart"/>
      <w:r>
        <w:rPr>
          <w:i/>
          <w:color w:val="000000"/>
          <w:sz w:val="22"/>
          <w:szCs w:val="22"/>
        </w:rPr>
        <w:t>Myrmeleon</w:t>
      </w:r>
      <w:proofErr w:type="spellEnd"/>
      <w:r>
        <w:rPr>
          <w:i/>
          <w:color w:val="000000"/>
          <w:sz w:val="22"/>
          <w:szCs w:val="22"/>
        </w:rPr>
        <w:t xml:space="preserve"> </w:t>
      </w:r>
      <w:proofErr w:type="spellStart"/>
      <w:r>
        <w:rPr>
          <w:i/>
          <w:color w:val="000000"/>
          <w:sz w:val="22"/>
          <w:szCs w:val="22"/>
        </w:rPr>
        <w:t>almohadarum</w:t>
      </w:r>
      <w:proofErr w:type="spellEnd"/>
      <w:r>
        <w:rPr>
          <w:i/>
          <w:color w:val="000000"/>
          <w:sz w:val="22"/>
          <w:szCs w:val="22"/>
        </w:rPr>
        <w:t xml:space="preserve"> and </w:t>
      </w:r>
      <w:proofErr w:type="spellStart"/>
      <w:r>
        <w:rPr>
          <w:i/>
          <w:color w:val="000000"/>
          <w:sz w:val="22"/>
          <w:szCs w:val="22"/>
        </w:rPr>
        <w:t>Myrmeleon</w:t>
      </w:r>
      <w:proofErr w:type="spellEnd"/>
      <w:r>
        <w:rPr>
          <w:i/>
          <w:color w:val="000000"/>
          <w:sz w:val="22"/>
          <w:szCs w:val="22"/>
        </w:rPr>
        <w:t xml:space="preserve"> </w:t>
      </w:r>
      <w:proofErr w:type="spellStart"/>
      <w:r>
        <w:rPr>
          <w:i/>
          <w:color w:val="000000"/>
          <w:sz w:val="22"/>
          <w:szCs w:val="22"/>
        </w:rPr>
        <w:t>hyalinus</w:t>
      </w:r>
      <w:proofErr w:type="spellEnd"/>
      <w:r>
        <w:rPr>
          <w:i/>
          <w:color w:val="000000"/>
          <w:sz w:val="22"/>
          <w:szCs w:val="22"/>
        </w:rPr>
        <w:t>. Larvae were reared under five temperature conditions: 25 °C, 27 °C, 29 °C, 33 °C, and a fluctuating regime of 27 °C (night) / 39 °C (day). We recorded developmental duration, survival rates, adult body size, forewing length, body mass, and morphological abnormalities.</w:t>
      </w:r>
    </w:p>
    <w:p w14:paraId="09C448F3" w14:textId="77777777" w:rsidR="008C33CD" w:rsidRDefault="00000000">
      <w:pPr>
        <w:pStyle w:val="Heading3"/>
        <w:keepNext w:val="0"/>
        <w:keepLines w:val="0"/>
        <w:spacing w:before="240" w:after="240"/>
        <w:rPr>
          <w:i/>
          <w:color w:val="000000"/>
          <w:sz w:val="22"/>
          <w:szCs w:val="22"/>
        </w:rPr>
      </w:pPr>
      <w:r>
        <w:rPr>
          <w:i/>
          <w:color w:val="000000"/>
          <w:sz w:val="22"/>
          <w:szCs w:val="22"/>
        </w:rPr>
        <w:t xml:space="preserve">Our results showed that higher temperatures (29 °C and 33 °C) significantly accelerated larval development but also increased mortality, particularly in M. </w:t>
      </w:r>
      <w:proofErr w:type="spellStart"/>
      <w:r>
        <w:rPr>
          <w:i/>
          <w:color w:val="000000"/>
          <w:sz w:val="22"/>
          <w:szCs w:val="22"/>
        </w:rPr>
        <w:t>hyalinus</w:t>
      </w:r>
      <w:proofErr w:type="spellEnd"/>
      <w:r>
        <w:rPr>
          <w:i/>
          <w:color w:val="000000"/>
          <w:sz w:val="22"/>
          <w:szCs w:val="22"/>
        </w:rPr>
        <w:t xml:space="preserve">. M. </w:t>
      </w:r>
      <w:proofErr w:type="spellStart"/>
      <w:r>
        <w:rPr>
          <w:i/>
          <w:color w:val="000000"/>
          <w:sz w:val="22"/>
          <w:szCs w:val="22"/>
        </w:rPr>
        <w:t>almohadarum</w:t>
      </w:r>
      <w:proofErr w:type="spellEnd"/>
      <w:r>
        <w:rPr>
          <w:i/>
          <w:color w:val="000000"/>
          <w:sz w:val="22"/>
          <w:szCs w:val="22"/>
        </w:rPr>
        <w:t xml:space="preserve"> exhibited greater thermal tolerance, showing higher survival rates and fewer morphological defects. The fluctuating temperature regime (27/39 °C) mitigated some negative effects of high temperatures, improving survival and reducing the incidence of malformed wings. Additionally, temperature influenced larval behaviour, affecting pit trap size and feeding activity.</w:t>
      </w:r>
    </w:p>
    <w:p w14:paraId="4A2F5A0F" w14:textId="77777777" w:rsidR="008C33CD" w:rsidRDefault="00000000">
      <w:pPr>
        <w:pStyle w:val="Heading3"/>
        <w:keepNext w:val="0"/>
        <w:keepLines w:val="0"/>
        <w:spacing w:before="240" w:after="240"/>
        <w:rPr>
          <w:i/>
          <w:color w:val="000000"/>
          <w:sz w:val="22"/>
          <w:szCs w:val="22"/>
        </w:rPr>
      </w:pPr>
      <w:bookmarkStart w:id="18" w:name="_3znysh7" w:colFirst="0" w:colLast="0"/>
      <w:bookmarkEnd w:id="18"/>
      <w:r>
        <w:rPr>
          <w:i/>
          <w:color w:val="000000"/>
          <w:sz w:val="22"/>
          <w:szCs w:val="22"/>
        </w:rPr>
        <w:t>These findings suggest that temperature fluctuations may help buffer the negative impacts of extreme heat, highlighting the importance of natural thermal variability in antlion survival and development. Our results contribute to understanding how climate change may impact these species and their ecological roles in arid environments.</w:t>
      </w:r>
    </w:p>
    <w:p w14:paraId="159ECBBE" w14:textId="77777777" w:rsidR="008C33CD" w:rsidRDefault="00000000">
      <w:pPr>
        <w:pStyle w:val="Heading3"/>
        <w:keepNext w:val="0"/>
        <w:keepLines w:val="0"/>
        <w:spacing w:before="240" w:after="240"/>
        <w:rPr>
          <w:b/>
          <w:color w:val="000000"/>
          <w:sz w:val="22"/>
          <w:szCs w:val="22"/>
        </w:rPr>
      </w:pPr>
      <w:bookmarkStart w:id="19" w:name="_2et92p0" w:colFirst="0" w:colLast="0"/>
      <w:bookmarkEnd w:id="19"/>
      <w:r>
        <w:rPr>
          <w:b/>
          <w:color w:val="000000"/>
          <w:sz w:val="22"/>
          <w:szCs w:val="22"/>
        </w:rPr>
        <w:t>Keywords:</w:t>
      </w:r>
      <w:r>
        <w:rPr>
          <w:b/>
          <w:i/>
          <w:color w:val="000000"/>
          <w:sz w:val="22"/>
          <w:szCs w:val="22"/>
        </w:rPr>
        <w:t xml:space="preserve"> </w:t>
      </w:r>
      <w:r>
        <w:rPr>
          <w:i/>
          <w:color w:val="000000"/>
          <w:sz w:val="22"/>
          <w:szCs w:val="22"/>
        </w:rPr>
        <w:t>Antlion, temperature effects, insect development, survival, morphological traits, climate change</w:t>
      </w:r>
    </w:p>
    <w:p w14:paraId="07FAE6C8" w14:textId="77777777" w:rsidR="008C33CD" w:rsidRDefault="00000000">
      <w:pPr>
        <w:pStyle w:val="Heading3"/>
        <w:keepNext w:val="0"/>
        <w:keepLines w:val="0"/>
        <w:spacing w:before="280"/>
        <w:rPr>
          <w:b/>
          <w:color w:val="000000"/>
          <w:sz w:val="22"/>
          <w:szCs w:val="22"/>
        </w:rPr>
      </w:pPr>
      <w:bookmarkStart w:id="20" w:name="_tyjcwt" w:colFirst="0" w:colLast="0"/>
      <w:bookmarkEnd w:id="20"/>
      <w:r>
        <w:rPr>
          <w:b/>
          <w:color w:val="000000"/>
          <w:sz w:val="22"/>
          <w:szCs w:val="22"/>
        </w:rPr>
        <w:t xml:space="preserve">Introduction </w:t>
      </w:r>
    </w:p>
    <w:p w14:paraId="3F744752" w14:textId="77777777" w:rsidR="008C33CD" w:rsidRDefault="00000000">
      <w:pPr>
        <w:spacing w:before="240" w:after="240"/>
      </w:pPr>
      <w:r>
        <w:t xml:space="preserve">Climate warming is one of the most unpredictable and serious challenges for the environment and for scientists attempting to identify trends and forecast potential consequences. The biosphere has already warmed by 1.1 °C since the Industrial Revolution, and projections suggest an additional increase of 2 to 5 °C by 2100 unless greenhouse gas emissions are significantly reduced (IPCC, 2021). Warming not only directly impacts the development and survival of individual organisms but also amplifies the negative impact of other anthropogenic factors (Harvey et al., 2022; Boggs, 2016; </w:t>
      </w:r>
      <w:proofErr w:type="spellStart"/>
      <w:r>
        <w:t>Halsch</w:t>
      </w:r>
      <w:proofErr w:type="spellEnd"/>
      <w:r>
        <w:t xml:space="preserve"> et al., 2021). Climate change has profound effects on ecosystems, particularly on species that disrupt natural balance. It not only threatens species with extinction but also alters their population dynamics, distribution ranges, community composition, and interactions with other organisms, potentially leading to significant ecological changes (Harvey et al., 2022; </w:t>
      </w:r>
      <w:proofErr w:type="spellStart"/>
      <w:r>
        <w:t>Pecl</w:t>
      </w:r>
      <w:proofErr w:type="spellEnd"/>
      <w:r>
        <w:t xml:space="preserve"> et al., 2017).</w:t>
      </w:r>
    </w:p>
    <w:p w14:paraId="6AE0E542" w14:textId="77777777" w:rsidR="008C33CD" w:rsidRDefault="00000000">
      <w:pPr>
        <w:spacing w:before="240" w:after="240"/>
      </w:pPr>
      <w:r>
        <w:lastRenderedPageBreak/>
        <w:t xml:space="preserve">Insects play a crucial role in biodiversity, making a significant and well-documented contribution to terrestrial and subterranean ecosystems, their functioning, and the provision of ecosystem services (García-Robledo, Kuprewicz et al., 2020; Stork, 2018). Due to their small size and </w:t>
      </w:r>
      <w:proofErr w:type="spellStart"/>
      <w:r>
        <w:t>ectothermy</w:t>
      </w:r>
      <w:proofErr w:type="spellEnd"/>
      <w:r>
        <w:t xml:space="preserve"> (Harrison et al., 2012), insects are particularly vulnerable to changes in temperature and humidity regimes (</w:t>
      </w:r>
      <w:proofErr w:type="spellStart"/>
      <w:r>
        <w:t>Halsch</w:t>
      </w:r>
      <w:proofErr w:type="spellEnd"/>
      <w:r>
        <w:t xml:space="preserve"> et al., 2021; Harvey et al., 2020; Wagner, 2020). Climate change affects their physiology, </w:t>
      </w:r>
      <w:proofErr w:type="spellStart"/>
      <w:r>
        <w:t>behavior</w:t>
      </w:r>
      <w:proofErr w:type="spellEnd"/>
      <w:r>
        <w:t>, life cycles, and population stability (García-Robledo et al., 2016; Wagner, 2020). A cross-taxonomic study that included insects and other organisms from Central Europe demonstrated that temperature is a more reliable predictor of terrestrial organism development trends than habitat associations (</w:t>
      </w:r>
      <w:proofErr w:type="spellStart"/>
      <w:r>
        <w:t>Halsch</w:t>
      </w:r>
      <w:proofErr w:type="spellEnd"/>
      <w:r>
        <w:t xml:space="preserve"> et al., 2021).</w:t>
      </w:r>
    </w:p>
    <w:p w14:paraId="50C81853" w14:textId="77777777" w:rsidR="008C33CD" w:rsidRDefault="00000000">
      <w:pPr>
        <w:spacing w:before="240" w:after="240"/>
      </w:pPr>
      <w:proofErr w:type="spellStart"/>
      <w:r>
        <w:t>Behavioral</w:t>
      </w:r>
      <w:proofErr w:type="spellEnd"/>
      <w:r>
        <w:t xml:space="preserve"> modifications associated with heat can be adaptive or maladaptive, depending on their outcomes. For example, in response to heat, ladybirds (</w:t>
      </w:r>
      <w:r>
        <w:rPr>
          <w:i/>
        </w:rPr>
        <w:t>Coccinellidae</w:t>
      </w:r>
      <w:r>
        <w:t>) increase their egg-laying frequency, which is likely beneficial (</w:t>
      </w:r>
      <w:proofErr w:type="spellStart"/>
      <w:r>
        <w:t>Sentis</w:t>
      </w:r>
      <w:proofErr w:type="spellEnd"/>
      <w:r>
        <w:t xml:space="preserve"> et al., 2015), while grasshoppers (</w:t>
      </w:r>
      <w:r>
        <w:rPr>
          <w:i/>
        </w:rPr>
        <w:t>Acrididae</w:t>
      </w:r>
      <w:r>
        <w:t>) begin to ignore predator cues, which is evidently harmful (Schmitz et al., 2016). Temperature changes can have both sublethal and lethal effects on insect physiology (Ashbrook et al., 2024; Bowler &amp; Terblanche, 2008; Feder et al., 1997; Morey et al., 2018). Higher temperatures often accelerate development and improve survival at certain life stages but may also lead to energetic trade-offs, such as reduced fat reserves or weakened immune activity (Iltis et al., 2019). These effects can influence survival and reproduction in adulthood, reducing dispersal ability and reproductive efficiency (Sinclair &amp; Marshall, 2018; Vande Velde &amp; Van Dyck, 2013). For instance, social insects such as ants (</w:t>
      </w:r>
      <w:r>
        <w:rPr>
          <w:i/>
        </w:rPr>
        <w:t>Formicidae</w:t>
      </w:r>
      <w:r>
        <w:t xml:space="preserve">) can achieve an optimal balance between thermoregulation and physiological needs, allowing them to successfully adapt to extreme temperatures (Andrew et al., 2013). However, the limits of </w:t>
      </w:r>
      <w:proofErr w:type="spellStart"/>
      <w:r>
        <w:t>behavioral</w:t>
      </w:r>
      <w:proofErr w:type="spellEnd"/>
      <w:r>
        <w:t xml:space="preserve"> adaptation are constrained. Studies on the life cycles of net-winged insects (</w:t>
      </w:r>
      <w:r>
        <w:rPr>
          <w:i/>
        </w:rPr>
        <w:t>Neuroptera</w:t>
      </w:r>
      <w:r>
        <w:t>) demonstrate efficient thermoregulation and a positive correlation with increasing temperatures, but only within an optimal thermal range (</w:t>
      </w:r>
      <w:proofErr w:type="spellStart"/>
      <w:r>
        <w:t>Serediuk</w:t>
      </w:r>
      <w:proofErr w:type="spellEnd"/>
      <w:r>
        <w:t xml:space="preserve"> et al., 2024).</w:t>
      </w:r>
    </w:p>
    <w:p w14:paraId="275A1207" w14:textId="77777777" w:rsidR="008C33CD" w:rsidRDefault="00000000">
      <w:pPr>
        <w:spacing w:before="240" w:after="240"/>
      </w:pPr>
      <w:r>
        <w:t xml:space="preserve">The rising frequency and intensity of extreme climatic events, particularly heatwaves, pose a significant challenge for global ecological research. Observations indicate that heatwaves are becoming more frequent and severe worldwide (Chapman et al., 2019; Perkins-Kirkpatrick &amp; Gibson, 2017; </w:t>
      </w:r>
      <w:proofErr w:type="spellStart"/>
      <w:r>
        <w:t>Ummenhofer</w:t>
      </w:r>
      <w:proofErr w:type="spellEnd"/>
      <w:r>
        <w:t xml:space="preserve"> &amp; Meehl, 2017; </w:t>
      </w:r>
      <w:proofErr w:type="spellStart"/>
      <w:r>
        <w:t>Coumou</w:t>
      </w:r>
      <w:proofErr w:type="spellEnd"/>
      <w:r>
        <w:t xml:space="preserve"> &amp; </w:t>
      </w:r>
      <w:proofErr w:type="spellStart"/>
      <w:r>
        <w:t>Rahmstorf</w:t>
      </w:r>
      <w:proofErr w:type="spellEnd"/>
      <w:r>
        <w:t>, 2012). Even a slight increase in average temperature can significantly elevate the frequency of extreme high temperatures (EHTs), with severe consequences for ecosystems (Ma et al., 2021; Easterling et al., 2000; Meehl &amp; Tebaldi, 2004; IPCC, 2013). Extreme high temperatures (EHTs) are defined as temperatures exceeding a given percentile (e.g., the 90th, 95th, or 99th percentile) or those that trigger threshold biological responses in organisms (Ma et al., 2021).</w:t>
      </w:r>
    </w:p>
    <w:p w14:paraId="45726345" w14:textId="77777777" w:rsidR="008C33CD" w:rsidRDefault="00000000">
      <w:pPr>
        <w:spacing w:before="240" w:after="240"/>
      </w:pPr>
      <w:r>
        <w:t xml:space="preserve">Even minor changes in thermal conditions can pose serious challenges for species with narrow, locally adapted thermal niches (Bennett et al., 2019). For such organisms, </w:t>
      </w:r>
      <w:proofErr w:type="spellStart"/>
      <w:r>
        <w:t>behavioral</w:t>
      </w:r>
      <w:proofErr w:type="spellEnd"/>
      <w:r>
        <w:t xml:space="preserve"> temperature regulation mechanisms may be insufficient to ensure survival under climate change, as they do not provide enough time for evolutionary adaptation or range expansion (Tuomainen &amp; </w:t>
      </w:r>
      <w:proofErr w:type="spellStart"/>
      <w:r>
        <w:t>Candolin</w:t>
      </w:r>
      <w:proofErr w:type="spellEnd"/>
      <w:r>
        <w:t>, 2011; Gunderson &amp; Stillman, 2015). Therefore, it is crucial to investigate how different species respond to extreme weather events, particularly extreme high temperatures and heatwaves, which are becoming increasingly common (Miler et al., 2020; Buchholz et al., 2019).</w:t>
      </w:r>
    </w:p>
    <w:p w14:paraId="505727E8" w14:textId="77777777" w:rsidR="008C33CD" w:rsidRDefault="00000000">
      <w:pPr>
        <w:spacing w:before="240" w:after="240"/>
      </w:pPr>
      <w:r>
        <w:t>Net-winged insects (</w:t>
      </w:r>
      <w:r>
        <w:rPr>
          <w:i/>
        </w:rPr>
        <w:t>Neuroptera</w:t>
      </w:r>
      <w:r>
        <w:t>), as key predators in ecosystems and inhabitants of diverse habitats, exhibit various adaptive strategies to elevated temperatures. However, their responses remain poorly understood (</w:t>
      </w:r>
      <w:proofErr w:type="spellStart"/>
      <w:r>
        <w:t>Serediuk</w:t>
      </w:r>
      <w:proofErr w:type="spellEnd"/>
      <w:r>
        <w:t xml:space="preserve"> et al., 2024). In this study, we used two species of pit-building antlions, </w:t>
      </w:r>
      <w:proofErr w:type="spellStart"/>
      <w:r>
        <w:rPr>
          <w:i/>
        </w:rPr>
        <w:t>Myrmeleon</w:t>
      </w:r>
      <w:proofErr w:type="spellEnd"/>
      <w:r>
        <w:rPr>
          <w:i/>
        </w:rPr>
        <w:t xml:space="preserve"> </w:t>
      </w:r>
      <w:proofErr w:type="spellStart"/>
      <w:r>
        <w:rPr>
          <w:i/>
        </w:rPr>
        <w:t>almohadarum</w:t>
      </w:r>
      <w:proofErr w:type="spellEnd"/>
      <w:r>
        <w:t xml:space="preserve"> </w:t>
      </w:r>
      <w:proofErr w:type="spellStart"/>
      <w:r>
        <w:t>Badano</w:t>
      </w:r>
      <w:proofErr w:type="spellEnd"/>
      <w:r>
        <w:t xml:space="preserve"> et al., 2016 and </w:t>
      </w:r>
      <w:proofErr w:type="spellStart"/>
      <w:r>
        <w:rPr>
          <w:i/>
        </w:rPr>
        <w:t>Myrmeleon</w:t>
      </w:r>
      <w:proofErr w:type="spellEnd"/>
      <w:r>
        <w:rPr>
          <w:i/>
        </w:rPr>
        <w:t xml:space="preserve"> </w:t>
      </w:r>
      <w:proofErr w:type="spellStart"/>
      <w:r>
        <w:rPr>
          <w:i/>
        </w:rPr>
        <w:t>hyalinus</w:t>
      </w:r>
      <w:proofErr w:type="spellEnd"/>
      <w:r>
        <w:t xml:space="preserve"> Olivier, 1811, to assess the effects of temperature on their development, survival, and morphological traits.  Antlion larvae are sedentary predators with low dispersal ability, and most species inhabit sandy </w:t>
      </w:r>
      <w:r>
        <w:lastRenderedPageBreak/>
        <w:t>environments, where they construct funnel-shaped traps to capture small invertebrates, primarily ants (Scharf &amp; Ovadia, 2006; Turza et al., 2020). Given the strong ecological dependence of antlions on external conditions, these insects serve as a promising model for studying the effects of thermal extremes, which is particularly relevant in the context of projected climate change. While previous studies have explored the impact of temperature on the behaviour and morphology of individual antlion species, many aspects of their thermal adaptation remain insufficiently studied. In particular, comprehensive research assessing the effects of different temperature regimes, including both stable and fluctuating conditions, on the development and behaviour of this insect group is still lacking. It is essential to consider not only general characteristics of the Myrmeleontidae family, but also species-specific adaptations that determine tolerance levels to temperature fluctuations.</w:t>
      </w:r>
      <w:r>
        <w:br/>
      </w:r>
      <w:r>
        <w:br/>
        <w:t xml:space="preserve">To address these gaps, the present study was conducted under controlled laboratory conditions to assess the responses of two antlion species, </w:t>
      </w:r>
      <w:proofErr w:type="spellStart"/>
      <w:r>
        <w:rPr>
          <w:i/>
        </w:rPr>
        <w:t>Myrmeleon</w:t>
      </w:r>
      <w:proofErr w:type="spellEnd"/>
      <w:r>
        <w:rPr>
          <w:i/>
        </w:rPr>
        <w:t xml:space="preserve"> </w:t>
      </w:r>
      <w:proofErr w:type="spellStart"/>
      <w:r>
        <w:rPr>
          <w:i/>
        </w:rPr>
        <w:t>almohadarum</w:t>
      </w:r>
      <w:proofErr w:type="spellEnd"/>
      <w:r>
        <w:t xml:space="preserve"> and </w:t>
      </w:r>
      <w:proofErr w:type="spellStart"/>
      <w:r>
        <w:rPr>
          <w:i/>
        </w:rPr>
        <w:t>Myrmeleon</w:t>
      </w:r>
      <w:proofErr w:type="spellEnd"/>
      <w:r>
        <w:rPr>
          <w:i/>
        </w:rPr>
        <w:t xml:space="preserve"> </w:t>
      </w:r>
      <w:proofErr w:type="spellStart"/>
      <w:r>
        <w:rPr>
          <w:i/>
        </w:rPr>
        <w:t>hyalinus</w:t>
      </w:r>
      <w:proofErr w:type="spellEnd"/>
      <w:r>
        <w:t>, to different temperature regimes.</w:t>
      </w:r>
    </w:p>
    <w:p w14:paraId="3AA2C0F4" w14:textId="77777777" w:rsidR="008C33CD" w:rsidRDefault="00000000">
      <w:pPr>
        <w:spacing w:before="240" w:after="240"/>
      </w:pPr>
      <w:r>
        <w:rPr>
          <w:noProof/>
        </w:rPr>
        <w:drawing>
          <wp:inline distT="114300" distB="114300" distL="114300" distR="114300" wp14:anchorId="5C41DA63" wp14:editId="6563E70C">
            <wp:extent cx="6120000" cy="22479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6120000" cy="2247900"/>
                    </a:xfrm>
                    <a:prstGeom prst="rect">
                      <a:avLst/>
                    </a:prstGeom>
                    <a:ln/>
                  </pic:spPr>
                </pic:pic>
              </a:graphicData>
            </a:graphic>
          </wp:inline>
        </w:drawing>
      </w:r>
    </w:p>
    <w:p w14:paraId="10D12A09" w14:textId="77777777" w:rsidR="008C33CD" w:rsidRDefault="00000000">
      <w:pPr>
        <w:spacing w:before="240" w:after="240"/>
      </w:pPr>
      <w:r>
        <w:rPr>
          <w:b/>
        </w:rPr>
        <w:t>Figure 1.</w:t>
      </w:r>
      <w:r>
        <w:t xml:space="preserve"> </w:t>
      </w:r>
      <w:proofErr w:type="spellStart"/>
      <w:r>
        <w:rPr>
          <w:i/>
        </w:rPr>
        <w:t>Myrmeleon</w:t>
      </w:r>
      <w:proofErr w:type="spellEnd"/>
      <w:r>
        <w:rPr>
          <w:i/>
        </w:rPr>
        <w:t xml:space="preserve"> </w:t>
      </w:r>
      <w:proofErr w:type="spellStart"/>
      <w:r>
        <w:rPr>
          <w:i/>
        </w:rPr>
        <w:t>hyalinus</w:t>
      </w:r>
      <w:proofErr w:type="spellEnd"/>
      <w:r>
        <w:t xml:space="preserve"> (a) and </w:t>
      </w:r>
      <w:proofErr w:type="spellStart"/>
      <w:r>
        <w:rPr>
          <w:i/>
        </w:rPr>
        <w:t>Myrmeleon</w:t>
      </w:r>
      <w:proofErr w:type="spellEnd"/>
      <w:r>
        <w:rPr>
          <w:i/>
        </w:rPr>
        <w:t xml:space="preserve"> </w:t>
      </w:r>
      <w:proofErr w:type="spellStart"/>
      <w:r>
        <w:rPr>
          <w:i/>
        </w:rPr>
        <w:t>almohadarum</w:t>
      </w:r>
      <w:proofErr w:type="spellEnd"/>
      <w:r>
        <w:t xml:space="preserve"> (b) in adult (imago) stage. Insets show the corresponding larval stages of each species. Photographs taken on sandy substrate in controlled laboratory conditions.</w:t>
      </w:r>
    </w:p>
    <w:p w14:paraId="43464322" w14:textId="77777777" w:rsidR="008C33CD" w:rsidRDefault="00000000">
      <w:pPr>
        <w:spacing w:before="240" w:after="240"/>
      </w:pPr>
      <w:r>
        <w:t xml:space="preserve">The primary objective of this study is to evaluate the impact of different temperature regimes, including both stable high temperatures and fluctuating conditions, on the development, survival, and morphological characteristics of two antlion species, </w:t>
      </w:r>
      <w:proofErr w:type="spellStart"/>
      <w:r>
        <w:rPr>
          <w:i/>
        </w:rPr>
        <w:t>Myrmeleon</w:t>
      </w:r>
      <w:proofErr w:type="spellEnd"/>
      <w:r>
        <w:rPr>
          <w:i/>
        </w:rPr>
        <w:t xml:space="preserve"> </w:t>
      </w:r>
      <w:proofErr w:type="spellStart"/>
      <w:r>
        <w:rPr>
          <w:i/>
        </w:rPr>
        <w:t>almohadarum</w:t>
      </w:r>
      <w:proofErr w:type="spellEnd"/>
      <w:r>
        <w:t xml:space="preserve"> and </w:t>
      </w:r>
      <w:proofErr w:type="spellStart"/>
      <w:r>
        <w:rPr>
          <w:i/>
        </w:rPr>
        <w:t>Myrmeleon</w:t>
      </w:r>
      <w:proofErr w:type="spellEnd"/>
      <w:r>
        <w:rPr>
          <w:i/>
        </w:rPr>
        <w:t xml:space="preserve"> </w:t>
      </w:r>
      <w:proofErr w:type="spellStart"/>
      <w:r>
        <w:rPr>
          <w:i/>
        </w:rPr>
        <w:t>hyalinus</w:t>
      </w:r>
      <w:proofErr w:type="spellEnd"/>
      <w:r>
        <w:t>. Specifically, we aim to determine how stable and fluctuating thermal conditions influence the duration of larval development across different instars. We also assess mortality rates under varying temperatures, and examine the effects of temperature on key morphological parameters, including body mass, body length, forewing length, and the occurrence of morphological abnormalities. Furthermore, we investigate the relationship between temperature and larval feeding activity, as well as pit trap formation, to identify potential adaptive mechanisms that may enhance survival under elevated thermal conditions. By addressing these aspects, this study seeks to provide deeper insights into the physiological and behavioural responses of antlions to climate change and their potential capacity for thermal adaptation.</w:t>
      </w:r>
    </w:p>
    <w:p w14:paraId="798A3B1A" w14:textId="77777777" w:rsidR="008C33CD" w:rsidRDefault="00000000">
      <w:pPr>
        <w:spacing w:before="240" w:after="240"/>
        <w:rPr>
          <w:b/>
        </w:rPr>
      </w:pPr>
      <w:r>
        <w:t xml:space="preserve">Based on previous research and the expected physiological responses of insects to thermal stress, we formulated the following hypotheses: </w:t>
      </w:r>
      <w:r>
        <w:rPr>
          <w:b/>
        </w:rPr>
        <w:t>Hypothesis 1:</w:t>
      </w:r>
      <w:r>
        <w:t xml:space="preserve"> Increased temperature, particularly under stable 29 °C, 33 °C, and fluctuating 27 °C/39 °C conditions, will result in elevated larval mortality, with early instars being the most vulnerable (</w:t>
      </w:r>
      <w:commentRangeStart w:id="21"/>
      <w:r>
        <w:t>CITE</w:t>
      </w:r>
      <w:commentRangeEnd w:id="21"/>
      <w:r>
        <w:commentReference w:id="21"/>
      </w:r>
      <w:r>
        <w:t xml:space="preserve"> relevant study). </w:t>
      </w:r>
      <w:r>
        <w:rPr>
          <w:b/>
        </w:rPr>
        <w:t>Hypothesis 1:</w:t>
      </w:r>
      <w:r>
        <w:t xml:space="preserve"> Increased </w:t>
      </w:r>
      <w:r>
        <w:lastRenderedPageBreak/>
        <w:t xml:space="preserve">temperature, particularly under stable 29 °C, 33 °C, and fluctuating 27 °C/39 °C conditions, will result in elevated larval mortality, with early instars being the most vulnerable. </w:t>
      </w:r>
      <w:r>
        <w:rPr>
          <w:b/>
        </w:rPr>
        <w:t>Hypothesis 2:</w:t>
      </w:r>
      <w:r>
        <w:t xml:space="preserve"> Exposure to higher temperatures will impose greater energetic demands on </w:t>
      </w:r>
      <w:proofErr w:type="spellStart"/>
      <w:r>
        <w:rPr>
          <w:i/>
        </w:rPr>
        <w:t>Myrmeleon</w:t>
      </w:r>
      <w:proofErr w:type="spellEnd"/>
      <w:r>
        <w:rPr>
          <w:i/>
        </w:rPr>
        <w:t xml:space="preserve"> </w:t>
      </w:r>
      <w:proofErr w:type="spellStart"/>
      <w:r>
        <w:rPr>
          <w:i/>
        </w:rPr>
        <w:t>almohadarum</w:t>
      </w:r>
      <w:proofErr w:type="spellEnd"/>
      <w:r>
        <w:t xml:space="preserve"> larvae, leading to accelerated development but without a significant reduction in adult body mass or overall size. </w:t>
      </w:r>
      <w:r>
        <w:rPr>
          <w:b/>
        </w:rPr>
        <w:t>Hypothesis 3:</w:t>
      </w:r>
      <w:r>
        <w:t xml:space="preserve"> </w:t>
      </w:r>
      <w:proofErr w:type="spellStart"/>
      <w:r>
        <w:rPr>
          <w:i/>
        </w:rPr>
        <w:t>Myrmeleon</w:t>
      </w:r>
      <w:proofErr w:type="spellEnd"/>
      <w:r>
        <w:rPr>
          <w:i/>
        </w:rPr>
        <w:t xml:space="preserve"> </w:t>
      </w:r>
      <w:proofErr w:type="spellStart"/>
      <w:r>
        <w:rPr>
          <w:i/>
        </w:rPr>
        <w:t>almohadarum</w:t>
      </w:r>
      <w:proofErr w:type="spellEnd"/>
      <w:r>
        <w:t xml:space="preserve"> and </w:t>
      </w:r>
      <w:proofErr w:type="spellStart"/>
      <w:r>
        <w:rPr>
          <w:i/>
        </w:rPr>
        <w:t>Myrmeleon</w:t>
      </w:r>
      <w:proofErr w:type="spellEnd"/>
      <w:r>
        <w:rPr>
          <w:i/>
        </w:rPr>
        <w:t xml:space="preserve"> </w:t>
      </w:r>
      <w:proofErr w:type="spellStart"/>
      <w:r>
        <w:rPr>
          <w:i/>
        </w:rPr>
        <w:t>hyalinus</w:t>
      </w:r>
      <w:proofErr w:type="spellEnd"/>
      <w:r>
        <w:t xml:space="preserve"> will exhibit distinct responses to thermal stress, with </w:t>
      </w:r>
      <w:r>
        <w:rPr>
          <w:i/>
        </w:rPr>
        <w:t xml:space="preserve">M. </w:t>
      </w:r>
      <w:proofErr w:type="spellStart"/>
      <w:r>
        <w:rPr>
          <w:i/>
        </w:rPr>
        <w:t>almohadarum</w:t>
      </w:r>
      <w:proofErr w:type="spellEnd"/>
      <w:r>
        <w:t xml:space="preserve"> demonstrating higher thermal tolerance, as reflected by accelerated development and lower frequency of morphological abnormalities under high </w:t>
      </w:r>
      <w:proofErr w:type="spellStart"/>
      <w:r>
        <w:t>temperatures.</w:t>
      </w:r>
      <w:r>
        <w:rPr>
          <w:b/>
        </w:rPr>
        <w:t>Hypothesis</w:t>
      </w:r>
      <w:proofErr w:type="spellEnd"/>
      <w:r>
        <w:rPr>
          <w:b/>
        </w:rPr>
        <w:t xml:space="preserve"> 4:</w:t>
      </w:r>
      <w:r>
        <w:t xml:space="preserve"> Elevated temperatures will increase the frequency of morphological abnormalities in adults, particularly structural deformities (e.g., wing malformations), but will not significantly affect overall body size or wing length.</w:t>
      </w:r>
    </w:p>
    <w:p w14:paraId="470A46C9" w14:textId="77777777" w:rsidR="008C33CD" w:rsidRDefault="00000000">
      <w:pPr>
        <w:spacing w:before="240" w:after="240"/>
      </w:pPr>
      <w:r>
        <w:t>By testing these hypotheses, this study aims to contribute to a broader understanding of species-specific thermal tolerance and the potential resilience of antlions to ongoing climate change.</w:t>
      </w:r>
    </w:p>
    <w:p w14:paraId="704A6DE6" w14:textId="77777777" w:rsidR="008C33CD" w:rsidRDefault="00000000">
      <w:pPr>
        <w:pStyle w:val="Heading3"/>
        <w:keepNext w:val="0"/>
        <w:keepLines w:val="0"/>
        <w:spacing w:before="280"/>
        <w:rPr>
          <w:b/>
          <w:color w:val="000000"/>
          <w:sz w:val="22"/>
          <w:szCs w:val="22"/>
        </w:rPr>
      </w:pPr>
      <w:bookmarkStart w:id="22" w:name="_3dy6vkm" w:colFirst="0" w:colLast="0"/>
      <w:bookmarkEnd w:id="22"/>
      <w:r>
        <w:rPr>
          <w:b/>
          <w:color w:val="000000"/>
          <w:sz w:val="22"/>
          <w:szCs w:val="22"/>
        </w:rPr>
        <w:t>Materials and methods</w:t>
      </w:r>
    </w:p>
    <w:p w14:paraId="72670B6F" w14:textId="77777777" w:rsidR="008C33CD" w:rsidRDefault="00000000">
      <w:pPr>
        <w:widowControl w:val="0"/>
        <w:pBdr>
          <w:top w:val="nil"/>
          <w:left w:val="nil"/>
          <w:bottom w:val="nil"/>
          <w:right w:val="nil"/>
          <w:between w:val="nil"/>
        </w:pBdr>
        <w:rPr>
          <w:del w:id="23" w:author=""/>
          <w:i/>
        </w:rPr>
      </w:pPr>
      <w:r>
        <w:rPr>
          <w:i/>
        </w:rPr>
        <w:t>Study species</w:t>
      </w:r>
    </w:p>
    <w:p w14:paraId="762E9D54" w14:textId="77777777" w:rsidR="008C33CD" w:rsidRDefault="008C33CD">
      <w:pPr>
        <w:spacing w:before="240" w:after="240"/>
        <w:rPr>
          <w:ins w:id="24" w:author=""/>
          <w:i/>
        </w:rPr>
      </w:pPr>
    </w:p>
    <w:p w14:paraId="75569107" w14:textId="77777777" w:rsidR="008C33CD" w:rsidRDefault="00000000">
      <w:pPr>
        <w:spacing w:before="240" w:after="240"/>
      </w:pPr>
      <w:r>
        <w:t xml:space="preserve">This study focused on two species of antlions, </w:t>
      </w:r>
      <w:proofErr w:type="spellStart"/>
      <w:r>
        <w:rPr>
          <w:i/>
        </w:rPr>
        <w:t>Myrmeleon</w:t>
      </w:r>
      <w:proofErr w:type="spellEnd"/>
      <w:r>
        <w:rPr>
          <w:i/>
        </w:rPr>
        <w:t xml:space="preserve"> </w:t>
      </w:r>
      <w:proofErr w:type="spellStart"/>
      <w:r>
        <w:rPr>
          <w:i/>
        </w:rPr>
        <w:t>hyalinus</w:t>
      </w:r>
      <w:proofErr w:type="spellEnd"/>
      <w:r>
        <w:t xml:space="preserve"> and </w:t>
      </w:r>
      <w:proofErr w:type="spellStart"/>
      <w:r>
        <w:rPr>
          <w:i/>
        </w:rPr>
        <w:t>Myrmeleon</w:t>
      </w:r>
      <w:proofErr w:type="spellEnd"/>
      <w:r>
        <w:rPr>
          <w:i/>
        </w:rPr>
        <w:t xml:space="preserve"> </w:t>
      </w:r>
      <w:proofErr w:type="spellStart"/>
      <w:r>
        <w:rPr>
          <w:i/>
        </w:rPr>
        <w:t>almohadarum</w:t>
      </w:r>
      <w:proofErr w:type="spellEnd"/>
      <w:r>
        <w:t xml:space="preserve">. Larvae of both species were collected in </w:t>
      </w:r>
      <w:proofErr w:type="spellStart"/>
      <w:r>
        <w:t>Doñana</w:t>
      </w:r>
      <w:proofErr w:type="spellEnd"/>
      <w:r>
        <w:t xml:space="preserve"> National Park—one of the key conservation areas of the Mediterranean region, characterized by landscape mosaics, including sand dunes and open arid habitats </w:t>
      </w:r>
      <w:proofErr w:type="spellStart"/>
      <w:r>
        <w:t>favorable</w:t>
      </w:r>
      <w:proofErr w:type="spellEnd"/>
      <w:r>
        <w:t xml:space="preserve"> for these specialized predators (</w:t>
      </w:r>
      <w:proofErr w:type="spellStart"/>
      <w:r>
        <w:t>Serediuk</w:t>
      </w:r>
      <w:proofErr w:type="spellEnd"/>
      <w:r>
        <w:t xml:space="preserve"> et al., unpublished data; Domingo et al., 2020; Pérez-Ramos et al., 2017). This region, located in southern Spain, is likely transitioning into a tropical-subtropical zone (F or H) (García et al., 2014) and is highly vulnerable to climate change. Predictions indicate that </w:t>
      </w:r>
      <w:proofErr w:type="spellStart"/>
      <w:r>
        <w:t>Doñana</w:t>
      </w:r>
      <w:proofErr w:type="spellEnd"/>
      <w:r>
        <w:t xml:space="preserve"> may experience significant local warming, increased frequency of extreme weather events (droughts, heatwaves), and a reduction in climatically similar areas, limiting species' migration opportunities. </w:t>
      </w:r>
    </w:p>
    <w:p w14:paraId="1506C0F1" w14:textId="77777777" w:rsidR="008C33CD" w:rsidRDefault="00000000">
      <w:pPr>
        <w:spacing w:before="240" w:after="240"/>
      </w:pPr>
      <w:proofErr w:type="spellStart"/>
      <w:r>
        <w:rPr>
          <w:i/>
        </w:rPr>
        <w:t>Myrmeleon</w:t>
      </w:r>
      <w:proofErr w:type="spellEnd"/>
      <w:r>
        <w:rPr>
          <w:i/>
        </w:rPr>
        <w:t xml:space="preserve"> </w:t>
      </w:r>
      <w:proofErr w:type="spellStart"/>
      <w:r>
        <w:rPr>
          <w:i/>
        </w:rPr>
        <w:t>hyalinus</w:t>
      </w:r>
      <w:proofErr w:type="spellEnd"/>
      <w:r>
        <w:t xml:space="preserve"> is a widely distributed Mediterranean species found in Macaronesia, North Africa, the Middle East, and Central and South Asia (Monserrat &amp; Acevedo, 2013; Monserrat, 2022). On the Iberian Peninsula and the Balearic Islands, this species is most common in coastal areas influenced by the Mediterranean climate. In </w:t>
      </w:r>
      <w:proofErr w:type="spellStart"/>
      <w:r>
        <w:t>Doñana</w:t>
      </w:r>
      <w:proofErr w:type="spellEnd"/>
      <w:r>
        <w:t xml:space="preserve"> National Park, </w:t>
      </w:r>
      <w:r>
        <w:rPr>
          <w:i/>
        </w:rPr>
        <w:t xml:space="preserve">M. </w:t>
      </w:r>
      <w:proofErr w:type="spellStart"/>
      <w:r>
        <w:rPr>
          <w:i/>
        </w:rPr>
        <w:t>hyalinus</w:t>
      </w:r>
      <w:proofErr w:type="spellEnd"/>
      <w:r>
        <w:t xml:space="preserve"> is one of the dominant </w:t>
      </w:r>
      <w:r>
        <w:rPr>
          <w:i/>
        </w:rPr>
        <w:t>Myrmeleontidae</w:t>
      </w:r>
      <w:r>
        <w:t xml:space="preserve"> species, constructing cone-shaped pit traps and occupying various habitats, though, its highest population density has been recorded in sandy dunes with sparse shrub vegetation.</w:t>
      </w:r>
    </w:p>
    <w:p w14:paraId="3F2499B8" w14:textId="77777777" w:rsidR="008C33CD" w:rsidRDefault="00000000">
      <w:pPr>
        <w:spacing w:before="240" w:after="240"/>
      </w:pPr>
      <w:proofErr w:type="spellStart"/>
      <w:r>
        <w:rPr>
          <w:i/>
        </w:rPr>
        <w:t>Myrmeleon</w:t>
      </w:r>
      <w:proofErr w:type="spellEnd"/>
      <w:r>
        <w:rPr>
          <w:i/>
        </w:rPr>
        <w:t xml:space="preserve"> </w:t>
      </w:r>
      <w:proofErr w:type="spellStart"/>
      <w:r>
        <w:rPr>
          <w:i/>
        </w:rPr>
        <w:t>almohadarum</w:t>
      </w:r>
      <w:proofErr w:type="spellEnd"/>
      <w:r>
        <w:t xml:space="preserve"> was described relatively recently, in 2016, based on specimens collected in Spain and North Africa, particularly in Tunisia (Ramos, 2017; Monserrat, 2022). Its known range includes the southern Iberian Peninsula, the Balearic Islands, and recently documented occurrences in Seville and Tarragona (Ramos, 2017; Monserrat, 2022). In North Africa, this species has been confirmed in Tunisia and is likely distributed along the northwestern Mediterranean coast of Africa, excluding desert regions. The larvae of </w:t>
      </w:r>
      <w:r>
        <w:rPr>
          <w:i/>
        </w:rPr>
        <w:t xml:space="preserve">M. </w:t>
      </w:r>
      <w:proofErr w:type="spellStart"/>
      <w:r>
        <w:rPr>
          <w:i/>
        </w:rPr>
        <w:t>almohadarum</w:t>
      </w:r>
      <w:proofErr w:type="spellEnd"/>
      <w:r>
        <w:t xml:space="preserve"> build typical conical pit traps in sandy dunes and along dirt roads near human settlements. Local populations can reach several hundred individuals in specific microhabitats. Developmental stages of the larvae were identified and classified according to the studies of </w:t>
      </w:r>
      <w:proofErr w:type="spellStart"/>
      <w:r>
        <w:t>Badano</w:t>
      </w:r>
      <w:proofErr w:type="spellEnd"/>
      <w:r>
        <w:t xml:space="preserve"> &amp; Pantaleoni (2014) and </w:t>
      </w:r>
      <w:proofErr w:type="spellStart"/>
      <w:r>
        <w:t>Badano</w:t>
      </w:r>
      <w:proofErr w:type="spellEnd"/>
      <w:r>
        <w:t xml:space="preserve"> et al. (2016).</w:t>
      </w:r>
    </w:p>
    <w:p w14:paraId="7A29FC36" w14:textId="77777777" w:rsidR="008C33CD" w:rsidRDefault="00000000">
      <w:pPr>
        <w:spacing w:before="240" w:after="240"/>
      </w:pPr>
      <w:r>
        <w:t xml:space="preserve">Larval specimens were collected from three different habitats in </w:t>
      </w:r>
      <w:proofErr w:type="spellStart"/>
      <w:r>
        <w:t>Doñana</w:t>
      </w:r>
      <w:proofErr w:type="spellEnd"/>
      <w:r>
        <w:t xml:space="preserve"> National Park, characterized by varying degrees of shading, soil structure, and vegetation cover:</w:t>
      </w:r>
    </w:p>
    <w:p w14:paraId="37BD91B0" w14:textId="77777777" w:rsidR="008C33CD" w:rsidRDefault="00000000">
      <w:pPr>
        <w:numPr>
          <w:ilvl w:val="0"/>
          <w:numId w:val="1"/>
        </w:numPr>
        <w:spacing w:before="240"/>
      </w:pPr>
      <w:r>
        <w:rPr>
          <w:b/>
        </w:rPr>
        <w:lastRenderedPageBreak/>
        <w:t>Site 1 (36°59'59.34"N, 6°30'45.13"W):</w:t>
      </w:r>
      <w:r>
        <w:t xml:space="preserve"> Larvae were collected from sandy soil rich in organic material, including plant debris and litter. Nearby eucalyptus trees provided shade for most of the day, with poplars and shrubs approximately 50 meters away. The larvae’s pit traps were located about 1 meter from the edge of a dirt road, with some positioned directly on the road surface.</w:t>
      </w:r>
    </w:p>
    <w:p w14:paraId="7E8AE054" w14:textId="77777777" w:rsidR="008C33CD" w:rsidRDefault="00000000">
      <w:pPr>
        <w:numPr>
          <w:ilvl w:val="0"/>
          <w:numId w:val="1"/>
        </w:numPr>
      </w:pPr>
      <w:r>
        <w:rPr>
          <w:b/>
        </w:rPr>
        <w:t>Site 2 (36°58'36.8"N, 6°29'36.2"W):</w:t>
      </w:r>
      <w:r>
        <w:t xml:space="preserve"> This area consisted of open sand dunes with scattered shrub vegetation, including </w:t>
      </w:r>
      <w:proofErr w:type="spellStart"/>
      <w:r>
        <w:rPr>
          <w:i/>
        </w:rPr>
        <w:t>Corema</w:t>
      </w:r>
      <w:proofErr w:type="spellEnd"/>
      <w:r>
        <w:rPr>
          <w:i/>
        </w:rPr>
        <w:t xml:space="preserve"> album</w:t>
      </w:r>
      <w:r>
        <w:t xml:space="preserve"> and </w:t>
      </w:r>
      <w:r>
        <w:rPr>
          <w:i/>
        </w:rPr>
        <w:t>Juniperus macrocarpa</w:t>
      </w:r>
      <w:r>
        <w:t>, which were widely spaced apart. Isolated Mediterranean pines (</w:t>
      </w:r>
      <w:r>
        <w:rPr>
          <w:i/>
        </w:rPr>
        <w:t>Pinus pinea</w:t>
      </w:r>
      <w:r>
        <w:t>) were also present near the study site, partially influencing its microclimate.</w:t>
      </w:r>
    </w:p>
    <w:p w14:paraId="30CCFD17" w14:textId="77777777" w:rsidR="008C33CD" w:rsidRDefault="00000000">
      <w:pPr>
        <w:numPr>
          <w:ilvl w:val="0"/>
          <w:numId w:val="1"/>
        </w:numPr>
        <w:spacing w:after="240"/>
      </w:pPr>
      <w:r>
        <w:rPr>
          <w:b/>
        </w:rPr>
        <w:t>Site 3 (36°59'23.9"N, 6°26'35.5"W):</w:t>
      </w:r>
      <w:r>
        <w:t xml:space="preserve"> Larvae constructed pit traps along a dirt road, no further than 1.5 meters from its edge. Some traps were found in shaded areas beneath Mediterranean shrubs such as </w:t>
      </w:r>
      <w:r>
        <w:rPr>
          <w:i/>
        </w:rPr>
        <w:t>Rosmarinus officinalis</w:t>
      </w:r>
      <w:r>
        <w:t xml:space="preserve">, </w:t>
      </w:r>
      <w:proofErr w:type="spellStart"/>
      <w:r>
        <w:rPr>
          <w:i/>
        </w:rPr>
        <w:t>Halimium</w:t>
      </w:r>
      <w:proofErr w:type="spellEnd"/>
      <w:r>
        <w:rPr>
          <w:i/>
        </w:rPr>
        <w:t xml:space="preserve"> </w:t>
      </w:r>
      <w:proofErr w:type="spellStart"/>
      <w:r>
        <w:rPr>
          <w:i/>
        </w:rPr>
        <w:t>halimifolium</w:t>
      </w:r>
      <w:proofErr w:type="spellEnd"/>
      <w:r>
        <w:t xml:space="preserve">, and </w:t>
      </w:r>
      <w:r>
        <w:rPr>
          <w:i/>
        </w:rPr>
        <w:t xml:space="preserve">Lavandula </w:t>
      </w:r>
      <w:proofErr w:type="spellStart"/>
      <w:r>
        <w:rPr>
          <w:i/>
        </w:rPr>
        <w:t>stoechas</w:t>
      </w:r>
      <w:proofErr w:type="spellEnd"/>
      <w:r>
        <w:t xml:space="preserve">, near </w:t>
      </w:r>
      <w:r>
        <w:rPr>
          <w:i/>
        </w:rPr>
        <w:t>Pinus pinea</w:t>
      </w:r>
      <w:r>
        <w:t>. Another group of traps was located in fully sun-exposed areas, receiving direct sunlight throughout the day.</w:t>
      </w:r>
    </w:p>
    <w:p w14:paraId="43161786" w14:textId="77777777" w:rsidR="008C33CD" w:rsidRDefault="00000000">
      <w:r>
        <w:rPr>
          <w:noProof/>
        </w:rPr>
        <w:drawing>
          <wp:inline distT="114300" distB="114300" distL="114300" distR="114300" wp14:anchorId="44A3A474" wp14:editId="54E8E1F6">
            <wp:extent cx="6120000" cy="378460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6120000" cy="3784600"/>
                    </a:xfrm>
                    <a:prstGeom prst="rect">
                      <a:avLst/>
                    </a:prstGeom>
                    <a:ln/>
                  </pic:spPr>
                </pic:pic>
              </a:graphicData>
            </a:graphic>
          </wp:inline>
        </w:drawing>
      </w:r>
      <w:r>
        <w:rPr>
          <w:b/>
        </w:rPr>
        <w:t>Figure 2.</w:t>
      </w:r>
      <w:r>
        <w:t xml:space="preserve"> Study sites in </w:t>
      </w:r>
      <w:proofErr w:type="spellStart"/>
      <w:r>
        <w:t>Doñana</w:t>
      </w:r>
      <w:proofErr w:type="spellEnd"/>
      <w:r>
        <w:t xml:space="preserve"> National Park.</w:t>
      </w:r>
    </w:p>
    <w:p w14:paraId="4191440D" w14:textId="77777777" w:rsidR="008C33CD" w:rsidRDefault="00000000">
      <w:r>
        <w:t>(a) Site 1 – semi-shaded area with sandy soil and organic matter near eucalyptus trees.</w:t>
      </w:r>
    </w:p>
    <w:p w14:paraId="7CEC6E6D" w14:textId="77777777" w:rsidR="008C33CD" w:rsidRDefault="00000000">
      <w:r>
        <w:t>(b) Site 2 – open sand dunes with sparse shrub vegetation.</w:t>
      </w:r>
    </w:p>
    <w:p w14:paraId="15554549" w14:textId="77777777" w:rsidR="008C33CD" w:rsidRDefault="00000000">
      <w:r>
        <w:t>(c) Site 3 – sandy roadside habitat with shaded and sun-exposed microhabitats.</w:t>
      </w:r>
    </w:p>
    <w:p w14:paraId="034FB466" w14:textId="77777777" w:rsidR="008C33CD" w:rsidRDefault="00000000">
      <w:pPr>
        <w:spacing w:before="240" w:after="240"/>
      </w:pPr>
      <w:commentRangeStart w:id="25"/>
      <w:commentRangeStart w:id="26"/>
      <w:r>
        <w:t>Since different developmental stages of antlions may vary in behavioural traits and thermal tolerance (Alcalay et al., 2014), this study included larvae from the first, second, and third instars of both species. This approach allowed for the assessment of potential differences in thermal tolerance and behavioural responses across larval stages</w:t>
      </w:r>
      <w:commentRangeEnd w:id="25"/>
      <w:r>
        <w:commentReference w:id="25"/>
      </w:r>
      <w:commentRangeEnd w:id="26"/>
      <w:r>
        <w:commentReference w:id="26"/>
      </w:r>
      <w:r>
        <w:t>.</w:t>
      </w:r>
    </w:p>
    <w:p w14:paraId="23C86D58" w14:textId="77777777" w:rsidR="008C33CD" w:rsidRDefault="00000000">
      <w:pPr>
        <w:pStyle w:val="Heading3"/>
        <w:keepNext w:val="0"/>
        <w:keepLines w:val="0"/>
        <w:spacing w:before="280"/>
        <w:rPr>
          <w:b/>
          <w:color w:val="000000"/>
          <w:sz w:val="22"/>
          <w:szCs w:val="22"/>
        </w:rPr>
      </w:pPr>
      <w:bookmarkStart w:id="27" w:name="_1t3h5sf" w:colFirst="0" w:colLast="0"/>
      <w:bookmarkEnd w:id="27"/>
      <w:r>
        <w:rPr>
          <w:b/>
          <w:color w:val="000000"/>
          <w:sz w:val="22"/>
          <w:szCs w:val="22"/>
        </w:rPr>
        <w:t>Experimental Conditions</w:t>
      </w:r>
    </w:p>
    <w:p w14:paraId="5B179CF7" w14:textId="77777777" w:rsidR="008C33CD" w:rsidRDefault="00000000">
      <w:pPr>
        <w:spacing w:before="240" w:after="240"/>
      </w:pPr>
      <w:r>
        <w:t xml:space="preserve">All experiments were conducted in climate-controlled chambers at the Animal Experimentation Unit (Unidad de </w:t>
      </w:r>
      <w:proofErr w:type="spellStart"/>
      <w:r>
        <w:t>Experimentación</w:t>
      </w:r>
      <w:proofErr w:type="spellEnd"/>
      <w:r>
        <w:t xml:space="preserve"> Animal, UEA) of the </w:t>
      </w:r>
      <w:proofErr w:type="spellStart"/>
      <w:r>
        <w:t>Doñana</w:t>
      </w:r>
      <w:proofErr w:type="spellEnd"/>
      <w:r>
        <w:t xml:space="preserve"> Biological Station (Spain). Larvae were </w:t>
      </w:r>
      <w:r>
        <w:lastRenderedPageBreak/>
        <w:t>maintained under a 16L:8D photoperiod and 65±3% relative humidity, with temperature conditions varying according to the specific experimental treatments.</w:t>
      </w:r>
    </w:p>
    <w:p w14:paraId="33ED91F6" w14:textId="77777777" w:rsidR="008C33CD" w:rsidRDefault="00000000">
      <w:pPr>
        <w:spacing w:before="240" w:after="240"/>
      </w:pPr>
      <w:r>
        <w:t>In laboratory conditions, larval body length was measured using an electronic calliper with a precision of 0.01 mm, and body mass was recorded using an electronic balance with an accuracy of 0.001 g. Each larva was also classified by developmental stage. Larvae were individually housed in labelled plastic containers (15 cm in diameter, 20 cm in height) filled with 500 g of sieved sand collected from their respective field sites. Observations were conducted daily throughout the entire developmental period and after adult emergence.</w:t>
      </w:r>
    </w:p>
    <w:p w14:paraId="3C05693A" w14:textId="77777777" w:rsidR="008C33CD" w:rsidRDefault="00000000">
      <w:pPr>
        <w:spacing w:before="240" w:after="240"/>
      </w:pPr>
      <w:r>
        <w:t>At 12:00 each day, larval activity status was assessed and categorized as either "active" or "inactive." Larvae were considered active if they maintained functional, undisturbed pit traps and remained visible (i.e., their mandibles protruded from the bottom of the pit). For all active larvae, pit trap diameter was measured, and feeding activity was recorded based on whether prey was consumed in the last 24 hours. Regardless of activity status, each larva was provided with a fresh prey item daily. Inactive larvae were checked for signs of life.</w:t>
      </w:r>
    </w:p>
    <w:p w14:paraId="36A2AE43" w14:textId="77777777" w:rsidR="008C33CD" w:rsidRDefault="00000000">
      <w:pPr>
        <w:spacing w:before="240" w:after="240"/>
      </w:pPr>
      <w:r>
        <w:t xml:space="preserve">Upon pupation, containers were covered with fine mesh to prevent adult escape after emergence. Following adult </w:t>
      </w:r>
      <w:proofErr w:type="spellStart"/>
      <w:r>
        <w:t>eclosion</w:t>
      </w:r>
      <w:proofErr w:type="spellEnd"/>
      <w:r>
        <w:t>, individuals were sexed, examined for morphological abnormalities, measured for body length and forewing length using an electronic calliper, and weighed with an electronic balance.</w:t>
      </w:r>
    </w:p>
    <w:p w14:paraId="1A04122A" w14:textId="77777777" w:rsidR="008C33CD" w:rsidRDefault="00000000">
      <w:pPr>
        <w:pStyle w:val="Heading3"/>
        <w:keepNext w:val="0"/>
        <w:keepLines w:val="0"/>
        <w:spacing w:before="280"/>
        <w:rPr>
          <w:b/>
          <w:color w:val="000000"/>
          <w:sz w:val="22"/>
          <w:szCs w:val="22"/>
        </w:rPr>
      </w:pPr>
      <w:bookmarkStart w:id="28" w:name="_4d34og8" w:colFirst="0" w:colLast="0"/>
      <w:bookmarkEnd w:id="28"/>
      <w:r>
        <w:rPr>
          <w:b/>
          <w:color w:val="000000"/>
          <w:sz w:val="22"/>
          <w:szCs w:val="22"/>
        </w:rPr>
        <w:t>Experimental Design</w:t>
      </w:r>
    </w:p>
    <w:p w14:paraId="29399639" w14:textId="77777777" w:rsidR="008C33CD" w:rsidRDefault="00000000">
      <w:pPr>
        <w:pStyle w:val="Heading4"/>
        <w:keepNext w:val="0"/>
        <w:keepLines w:val="0"/>
        <w:spacing w:before="240" w:after="40"/>
        <w:rPr>
          <w:color w:val="000000"/>
          <w:sz w:val="22"/>
          <w:szCs w:val="22"/>
        </w:rPr>
      </w:pPr>
      <w:bookmarkStart w:id="29" w:name="_2s8eyo1" w:colFirst="0" w:colLast="0"/>
      <w:bookmarkEnd w:id="29"/>
      <w:r>
        <w:rPr>
          <w:b/>
          <w:color w:val="000000"/>
          <w:sz w:val="22"/>
          <w:szCs w:val="22"/>
        </w:rPr>
        <w:t>Experiment 1:</w:t>
      </w:r>
      <w:r>
        <w:rPr>
          <w:color w:val="000000"/>
          <w:sz w:val="22"/>
          <w:szCs w:val="22"/>
        </w:rPr>
        <w:t xml:space="preserve"> The first experiment lasted for 37 days and began on May 17, 2023. A total of 17 </w:t>
      </w:r>
      <w:proofErr w:type="spellStart"/>
      <w:r>
        <w:rPr>
          <w:i/>
          <w:color w:val="000000"/>
          <w:sz w:val="22"/>
          <w:szCs w:val="22"/>
        </w:rPr>
        <w:t>Myrmeleon</w:t>
      </w:r>
      <w:proofErr w:type="spellEnd"/>
      <w:r>
        <w:rPr>
          <w:i/>
          <w:color w:val="000000"/>
          <w:sz w:val="22"/>
          <w:szCs w:val="22"/>
        </w:rPr>
        <w:t xml:space="preserve"> </w:t>
      </w:r>
      <w:proofErr w:type="spellStart"/>
      <w:r>
        <w:rPr>
          <w:i/>
          <w:color w:val="000000"/>
          <w:sz w:val="22"/>
          <w:szCs w:val="22"/>
        </w:rPr>
        <w:t>almohadarum</w:t>
      </w:r>
      <w:proofErr w:type="spellEnd"/>
      <w:r>
        <w:rPr>
          <w:color w:val="000000"/>
          <w:sz w:val="22"/>
          <w:szCs w:val="22"/>
        </w:rPr>
        <w:t xml:space="preserve"> larvae and 12 </w:t>
      </w:r>
      <w:proofErr w:type="spellStart"/>
      <w:r>
        <w:rPr>
          <w:i/>
          <w:color w:val="000000"/>
          <w:sz w:val="22"/>
          <w:szCs w:val="22"/>
        </w:rPr>
        <w:t>Myrmeleon</w:t>
      </w:r>
      <w:proofErr w:type="spellEnd"/>
      <w:r>
        <w:rPr>
          <w:i/>
          <w:color w:val="000000"/>
          <w:sz w:val="22"/>
          <w:szCs w:val="22"/>
        </w:rPr>
        <w:t xml:space="preserve"> </w:t>
      </w:r>
      <w:proofErr w:type="spellStart"/>
      <w:r>
        <w:rPr>
          <w:i/>
          <w:color w:val="000000"/>
          <w:sz w:val="22"/>
          <w:szCs w:val="22"/>
        </w:rPr>
        <w:t>hyalinus</w:t>
      </w:r>
      <w:proofErr w:type="spellEnd"/>
      <w:r>
        <w:rPr>
          <w:color w:val="000000"/>
          <w:sz w:val="22"/>
          <w:szCs w:val="22"/>
        </w:rPr>
        <w:t xml:space="preserve"> larvae were collected from Sites 1 and 3. In the laboratory, species identification was confirmed, and all individuals were determined to be in the third larval instar. The larvae were maintained at a constant temperature of 25±1°C. Following a 24-hour acclimation period, they were fed daily by manually introducing ants (</w:t>
      </w:r>
      <w:proofErr w:type="spellStart"/>
      <w:r>
        <w:rPr>
          <w:i/>
          <w:color w:val="000000"/>
          <w:sz w:val="22"/>
          <w:szCs w:val="22"/>
        </w:rPr>
        <w:t>Messor</w:t>
      </w:r>
      <w:proofErr w:type="spellEnd"/>
      <w:r>
        <w:rPr>
          <w:i/>
          <w:color w:val="000000"/>
          <w:sz w:val="22"/>
          <w:szCs w:val="22"/>
        </w:rPr>
        <w:t xml:space="preserve"> </w:t>
      </w:r>
      <w:proofErr w:type="spellStart"/>
      <w:r>
        <w:rPr>
          <w:i/>
          <w:color w:val="000000"/>
          <w:sz w:val="22"/>
          <w:szCs w:val="22"/>
        </w:rPr>
        <w:t>barbarus</w:t>
      </w:r>
      <w:proofErr w:type="spellEnd"/>
      <w:r>
        <w:rPr>
          <w:color w:val="000000"/>
          <w:sz w:val="22"/>
          <w:szCs w:val="22"/>
        </w:rPr>
        <w:t xml:space="preserve"> Linnaeus, 1767) into the central pit of each individual.</w:t>
      </w:r>
    </w:p>
    <w:p w14:paraId="2144CEB1" w14:textId="77777777" w:rsidR="008C33CD" w:rsidRDefault="00000000">
      <w:pPr>
        <w:pStyle w:val="Heading4"/>
        <w:keepNext w:val="0"/>
        <w:keepLines w:val="0"/>
        <w:spacing w:before="240" w:after="40"/>
        <w:rPr>
          <w:color w:val="000000"/>
          <w:sz w:val="22"/>
          <w:szCs w:val="22"/>
        </w:rPr>
      </w:pPr>
      <w:bookmarkStart w:id="30" w:name="_17dp8vu" w:colFirst="0" w:colLast="0"/>
      <w:bookmarkEnd w:id="30"/>
      <w:r>
        <w:rPr>
          <w:b/>
          <w:color w:val="000000"/>
          <w:sz w:val="22"/>
          <w:szCs w:val="22"/>
        </w:rPr>
        <w:t xml:space="preserve">Experiment 2: </w:t>
      </w:r>
      <w:r>
        <w:rPr>
          <w:color w:val="000000"/>
          <w:sz w:val="22"/>
          <w:szCs w:val="22"/>
        </w:rPr>
        <w:t xml:space="preserve">The second experiment lasted for 60 days and commenced on March 29, 2024. A total of 154 </w:t>
      </w:r>
      <w:proofErr w:type="spellStart"/>
      <w:r>
        <w:rPr>
          <w:i/>
          <w:color w:val="000000"/>
          <w:sz w:val="22"/>
          <w:szCs w:val="22"/>
        </w:rPr>
        <w:t>Myrmeleon</w:t>
      </w:r>
      <w:proofErr w:type="spellEnd"/>
      <w:r>
        <w:rPr>
          <w:i/>
          <w:color w:val="000000"/>
          <w:sz w:val="22"/>
          <w:szCs w:val="22"/>
        </w:rPr>
        <w:t xml:space="preserve"> </w:t>
      </w:r>
      <w:proofErr w:type="spellStart"/>
      <w:r>
        <w:rPr>
          <w:i/>
          <w:color w:val="000000"/>
          <w:sz w:val="22"/>
          <w:szCs w:val="22"/>
        </w:rPr>
        <w:t>hyalinus</w:t>
      </w:r>
      <w:proofErr w:type="spellEnd"/>
      <w:r>
        <w:rPr>
          <w:color w:val="000000"/>
          <w:sz w:val="22"/>
          <w:szCs w:val="22"/>
        </w:rPr>
        <w:t xml:space="preserve"> larvae (15 first instar, 21 second instar, and 115 third instar) were collected from Site 2, along with 25 </w:t>
      </w:r>
      <w:proofErr w:type="spellStart"/>
      <w:r>
        <w:rPr>
          <w:i/>
          <w:color w:val="000000"/>
          <w:sz w:val="22"/>
          <w:szCs w:val="22"/>
        </w:rPr>
        <w:t>Myrmeleon</w:t>
      </w:r>
      <w:proofErr w:type="spellEnd"/>
      <w:r>
        <w:rPr>
          <w:i/>
          <w:color w:val="000000"/>
          <w:sz w:val="22"/>
          <w:szCs w:val="22"/>
        </w:rPr>
        <w:t xml:space="preserve"> </w:t>
      </w:r>
      <w:proofErr w:type="spellStart"/>
      <w:r>
        <w:rPr>
          <w:i/>
          <w:color w:val="000000"/>
          <w:sz w:val="22"/>
          <w:szCs w:val="22"/>
        </w:rPr>
        <w:t>almohadarum</w:t>
      </w:r>
      <w:proofErr w:type="spellEnd"/>
      <w:r>
        <w:rPr>
          <w:color w:val="000000"/>
          <w:sz w:val="22"/>
          <w:szCs w:val="22"/>
        </w:rPr>
        <w:t xml:space="preserve"> larvae (5 first instar, 10 second instar, and 10 third instar) from Site 1. In the laboratory, species identification and developmental stage classification were confirmed. The larvae were first sorted by species and then by developmental stage before being placed into two climate chambers set at different temperature regimes: 29±1°C and 33±1°C. The photoperiod was set to 12 hours of light (9:00–19:00) and 12 hours of darkness (19:00–9:00). After a 24-hour acclimation period, the larvae were fed daily by introducing small </w:t>
      </w:r>
      <w:r>
        <w:rPr>
          <w:i/>
          <w:color w:val="000000"/>
          <w:sz w:val="22"/>
          <w:szCs w:val="22"/>
        </w:rPr>
        <w:t xml:space="preserve">Tenebrio </w:t>
      </w:r>
      <w:proofErr w:type="spellStart"/>
      <w:r>
        <w:rPr>
          <w:i/>
          <w:color w:val="000000"/>
          <w:sz w:val="22"/>
          <w:szCs w:val="22"/>
        </w:rPr>
        <w:t>molitor</w:t>
      </w:r>
      <w:proofErr w:type="spellEnd"/>
      <w:r>
        <w:rPr>
          <w:color w:val="000000"/>
          <w:sz w:val="22"/>
          <w:szCs w:val="22"/>
        </w:rPr>
        <w:t xml:space="preserve"> Linnaeus, 1758 larvae into the central pit of each individual.</w:t>
      </w:r>
    </w:p>
    <w:p w14:paraId="67BA28CD" w14:textId="3CA52944" w:rsidR="008C33CD" w:rsidRDefault="00000000">
      <w:pPr>
        <w:pStyle w:val="Heading4"/>
        <w:keepNext w:val="0"/>
        <w:keepLines w:val="0"/>
        <w:spacing w:before="240" w:after="40"/>
        <w:rPr>
          <w:color w:val="000000"/>
          <w:sz w:val="22"/>
          <w:szCs w:val="22"/>
        </w:rPr>
      </w:pPr>
      <w:bookmarkStart w:id="31" w:name="_3rdcrjn" w:colFirst="0" w:colLast="0"/>
      <w:bookmarkEnd w:id="31"/>
      <w:r>
        <w:rPr>
          <w:b/>
          <w:color w:val="000000"/>
          <w:sz w:val="22"/>
          <w:szCs w:val="22"/>
        </w:rPr>
        <w:t xml:space="preserve">Experiment 3: </w:t>
      </w:r>
      <w:r>
        <w:rPr>
          <w:color w:val="000000"/>
          <w:sz w:val="22"/>
          <w:szCs w:val="22"/>
        </w:rPr>
        <w:t xml:space="preserve">The third experiment lasted for 65 days and began on June 2, 2024. A total of 104 </w:t>
      </w:r>
      <w:proofErr w:type="spellStart"/>
      <w:r>
        <w:rPr>
          <w:i/>
          <w:color w:val="000000"/>
          <w:sz w:val="22"/>
          <w:szCs w:val="22"/>
        </w:rPr>
        <w:t>Myrmeleon</w:t>
      </w:r>
      <w:proofErr w:type="spellEnd"/>
      <w:r>
        <w:rPr>
          <w:i/>
          <w:color w:val="000000"/>
          <w:sz w:val="22"/>
          <w:szCs w:val="22"/>
        </w:rPr>
        <w:t xml:space="preserve"> </w:t>
      </w:r>
      <w:proofErr w:type="spellStart"/>
      <w:r>
        <w:rPr>
          <w:i/>
          <w:color w:val="000000"/>
          <w:sz w:val="22"/>
          <w:szCs w:val="22"/>
        </w:rPr>
        <w:t>almohadarum</w:t>
      </w:r>
      <w:proofErr w:type="spellEnd"/>
      <w:r>
        <w:rPr>
          <w:color w:val="000000"/>
          <w:sz w:val="22"/>
          <w:szCs w:val="22"/>
        </w:rPr>
        <w:t xml:space="preserve"> larvae (9 second instar and 95 third instar) were collected from Site 1. In the laboratory, species identification and developmental stage classification were confirmed</w:t>
      </w:r>
      <w:r>
        <w:rPr>
          <w:b/>
          <w:color w:val="000000"/>
          <w:sz w:val="22"/>
          <w:szCs w:val="22"/>
        </w:rPr>
        <w:t xml:space="preserve">. </w:t>
      </w:r>
      <w:r>
        <w:rPr>
          <w:color w:val="000000"/>
          <w:sz w:val="22"/>
          <w:szCs w:val="22"/>
        </w:rPr>
        <w:t>The larvae were evenly divided between the two temperature treatments: one group was maintained at a stable 27±1°C, while the other was subjected to a fluctuating temperature regime of 27±1°C at night (8 hours) and 33±1°C during the day (16 hours).</w:t>
      </w:r>
      <w:ins w:id="32" w:author="John Jackson" w:date="2025-07-01T12:06:00Z" w16du:dateUtc="2025-07-01T10:06:00Z">
        <w:r w:rsidR="002A1C19">
          <w:rPr>
            <w:color w:val="000000"/>
            <w:sz w:val="22"/>
            <w:szCs w:val="22"/>
          </w:rPr>
          <w:t xml:space="preserve"> </w:t>
        </w:r>
      </w:ins>
      <w:r>
        <w:rPr>
          <w:color w:val="000000"/>
          <w:sz w:val="22"/>
          <w:szCs w:val="22"/>
        </w:rPr>
        <w:t xml:space="preserve">The photoperiod and relative humidity were identical for both groups (16L:8D, 65±3%). Following a 24-hour acclimation period, the larvae were fed daily by introducing small </w:t>
      </w:r>
      <w:r>
        <w:rPr>
          <w:i/>
          <w:color w:val="000000"/>
          <w:sz w:val="22"/>
          <w:szCs w:val="22"/>
        </w:rPr>
        <w:t xml:space="preserve">Tenebrio </w:t>
      </w:r>
      <w:proofErr w:type="spellStart"/>
      <w:r>
        <w:rPr>
          <w:i/>
          <w:color w:val="000000"/>
          <w:sz w:val="22"/>
          <w:szCs w:val="22"/>
        </w:rPr>
        <w:t>molitor</w:t>
      </w:r>
      <w:proofErr w:type="spellEnd"/>
      <w:r>
        <w:rPr>
          <w:color w:val="000000"/>
          <w:sz w:val="22"/>
          <w:szCs w:val="22"/>
        </w:rPr>
        <w:t xml:space="preserve"> Linnaeus, 1758 larvae into their central pit traps.</w:t>
      </w:r>
    </w:p>
    <w:p w14:paraId="6BBC2BC5" w14:textId="77777777" w:rsidR="008C33CD" w:rsidRDefault="006C6FE9">
      <w:r>
        <w:rPr>
          <w:noProof/>
        </w:rPr>
        <w:pict w14:anchorId="22DD0BB5">
          <v:rect id="_x0000_i1026" alt="" style="width:451.3pt;height:.05pt;mso-width-percent:0;mso-height-percent:0;mso-width-percent:0;mso-height-percent:0" o:hralign="center" o:hrstd="t" o:hr="t" fillcolor="#a0a0a0" stroked="f"/>
        </w:pict>
      </w:r>
    </w:p>
    <w:p w14:paraId="2CE8029A" w14:textId="77777777" w:rsidR="008C33CD" w:rsidRDefault="00000000">
      <w:r>
        <w:rPr>
          <w:b/>
        </w:rPr>
        <w:t>Data Analysis Methods</w:t>
      </w:r>
    </w:p>
    <w:p w14:paraId="5BB8A649" w14:textId="77777777" w:rsidR="008C33CD" w:rsidRDefault="006C6FE9">
      <w:r>
        <w:rPr>
          <w:noProof/>
        </w:rPr>
        <w:lastRenderedPageBreak/>
        <w:pict w14:anchorId="082A43B9">
          <v:rect id="_x0000_i1025" alt="" style="width:451.3pt;height:.05pt;mso-width-percent:0;mso-height-percent:0;mso-width-percent:0;mso-height-percent:0" o:hralign="center" o:hrstd="t" o:hr="t" fillcolor="#a0a0a0" stroked="f"/>
        </w:pict>
      </w:r>
    </w:p>
    <w:p w14:paraId="53048F35" w14:textId="7725BCBB" w:rsidR="00CE56C8" w:rsidRDefault="001A7739">
      <w:pPr>
        <w:pStyle w:val="Heading3"/>
        <w:keepNext w:val="0"/>
        <w:keepLines w:val="0"/>
        <w:spacing w:before="280"/>
        <w:rPr>
          <w:ins w:id="33" w:author="John Jackson" w:date="2025-07-01T12:48:00Z" w16du:dateUtc="2025-07-01T10:48:00Z"/>
          <w:iCs/>
          <w:color w:val="000000"/>
          <w:sz w:val="22"/>
          <w:szCs w:val="22"/>
        </w:rPr>
      </w:pPr>
      <w:bookmarkStart w:id="34" w:name="_26in1rg" w:colFirst="0" w:colLast="0"/>
      <w:bookmarkEnd w:id="34"/>
      <w:ins w:id="35" w:author="John Jackson" w:date="2025-07-01T10:45:00Z" w16du:dateUtc="2025-07-01T08:45:00Z">
        <w:r>
          <w:rPr>
            <w:bCs/>
            <w:color w:val="000000"/>
            <w:sz w:val="22"/>
            <w:szCs w:val="22"/>
          </w:rPr>
          <w:t xml:space="preserve">We explored how temperature treatments influenced </w:t>
        </w:r>
        <w:proofErr w:type="spellStart"/>
        <w:r>
          <w:rPr>
            <w:i/>
            <w:color w:val="000000"/>
            <w:sz w:val="22"/>
            <w:szCs w:val="22"/>
          </w:rPr>
          <w:t>Myrmeleon</w:t>
        </w:r>
        <w:proofErr w:type="spellEnd"/>
        <w:r>
          <w:rPr>
            <w:i/>
            <w:color w:val="000000"/>
            <w:sz w:val="22"/>
            <w:szCs w:val="22"/>
          </w:rPr>
          <w:t xml:space="preserve"> </w:t>
        </w:r>
      </w:ins>
      <w:ins w:id="36" w:author="John Jackson" w:date="2025-07-01T11:40:00Z" w16du:dateUtc="2025-07-01T09:40:00Z">
        <w:r w:rsidR="00382083">
          <w:rPr>
            <w:iCs/>
            <w:color w:val="000000"/>
            <w:sz w:val="22"/>
            <w:szCs w:val="22"/>
          </w:rPr>
          <w:t>life history using</w:t>
        </w:r>
      </w:ins>
      <w:ins w:id="37" w:author="John Jackson" w:date="2025-07-01T11:47:00Z" w16du:dateUtc="2025-07-01T09:47:00Z">
        <w:r w:rsidR="00382083">
          <w:rPr>
            <w:iCs/>
            <w:color w:val="000000"/>
            <w:sz w:val="22"/>
            <w:szCs w:val="22"/>
          </w:rPr>
          <w:t xml:space="preserve"> model selection with </w:t>
        </w:r>
      </w:ins>
      <w:ins w:id="38" w:author="John Jackson" w:date="2025-07-01T11:40:00Z" w16du:dateUtc="2025-07-01T09:40:00Z">
        <w:r w:rsidR="00382083">
          <w:rPr>
            <w:iCs/>
            <w:color w:val="000000"/>
            <w:sz w:val="22"/>
            <w:szCs w:val="22"/>
          </w:rPr>
          <w:t>Bayesian regression</w:t>
        </w:r>
      </w:ins>
      <w:ins w:id="39" w:author="John Jackson" w:date="2025-07-01T11:47:00Z" w16du:dateUtc="2025-07-01T09:47:00Z">
        <w:r w:rsidR="00382083">
          <w:rPr>
            <w:iCs/>
            <w:color w:val="000000"/>
            <w:sz w:val="22"/>
            <w:szCs w:val="22"/>
          </w:rPr>
          <w:t>s</w:t>
        </w:r>
      </w:ins>
      <w:ins w:id="40" w:author="John Jackson" w:date="2025-07-01T11:40:00Z" w16du:dateUtc="2025-07-01T09:40:00Z">
        <w:r w:rsidR="00382083">
          <w:rPr>
            <w:iCs/>
            <w:color w:val="000000"/>
            <w:sz w:val="22"/>
            <w:szCs w:val="22"/>
          </w:rPr>
          <w:t xml:space="preserve"> implemented </w:t>
        </w:r>
      </w:ins>
      <w:ins w:id="41" w:author="John Jackson" w:date="2025-07-01T12:19:00Z" w16du:dateUtc="2025-07-01T10:19:00Z">
        <w:r w:rsidR="009471C3">
          <w:rPr>
            <w:iCs/>
            <w:color w:val="000000"/>
            <w:sz w:val="22"/>
            <w:szCs w:val="22"/>
          </w:rPr>
          <w:t>in</w:t>
        </w:r>
      </w:ins>
      <w:ins w:id="42" w:author="John Jackson" w:date="2025-07-01T11:40:00Z" w16du:dateUtc="2025-07-01T09:40:00Z">
        <w:r w:rsidR="00382083">
          <w:rPr>
            <w:iCs/>
            <w:color w:val="000000"/>
            <w:sz w:val="22"/>
            <w:szCs w:val="22"/>
          </w:rPr>
          <w:t xml:space="preserve"> the </w:t>
        </w:r>
        <w:r w:rsidR="00382083">
          <w:rPr>
            <w:i/>
            <w:color w:val="000000"/>
            <w:sz w:val="22"/>
            <w:szCs w:val="22"/>
          </w:rPr>
          <w:t xml:space="preserve">brms </w:t>
        </w:r>
        <w:r w:rsidR="00382083">
          <w:rPr>
            <w:iCs/>
            <w:color w:val="000000"/>
            <w:sz w:val="22"/>
            <w:szCs w:val="22"/>
          </w:rPr>
          <w:t>package</w:t>
        </w:r>
      </w:ins>
      <w:ins w:id="43" w:author="John Jackson" w:date="2025-07-01T11:41:00Z" w16du:dateUtc="2025-07-01T09:41:00Z">
        <w:r w:rsidR="00382083">
          <w:rPr>
            <w:iCs/>
            <w:color w:val="000000"/>
            <w:sz w:val="22"/>
            <w:szCs w:val="22"/>
          </w:rPr>
          <w:t xml:space="preserve"> </w:t>
        </w:r>
      </w:ins>
      <w:ins w:id="44" w:author="John Jackson" w:date="2025-07-01T12:19:00Z" w16du:dateUtc="2025-07-01T10:19:00Z">
        <w:r w:rsidR="009471C3">
          <w:rPr>
            <w:iCs/>
            <w:color w:val="000000"/>
            <w:sz w:val="22"/>
            <w:szCs w:val="22"/>
          </w:rPr>
          <w:t>of</w:t>
        </w:r>
      </w:ins>
      <w:ins w:id="45" w:author="John Jackson" w:date="2025-07-01T11:41:00Z" w16du:dateUtc="2025-07-01T09:41:00Z">
        <w:r w:rsidR="00382083">
          <w:rPr>
            <w:iCs/>
            <w:color w:val="000000"/>
            <w:sz w:val="22"/>
            <w:szCs w:val="22"/>
          </w:rPr>
          <w:t xml:space="preserve"> R version 4.4.2 </w:t>
        </w:r>
        <w:commentRangeStart w:id="46"/>
        <w:r w:rsidR="00382083">
          <w:rPr>
            <w:iCs/>
            <w:color w:val="000000"/>
            <w:sz w:val="22"/>
            <w:szCs w:val="22"/>
          </w:rPr>
          <w:t>(REFS)</w:t>
        </w:r>
        <w:commentRangeEnd w:id="46"/>
        <w:r w:rsidR="00382083">
          <w:rPr>
            <w:rStyle w:val="CommentReference"/>
            <w:color w:val="auto"/>
          </w:rPr>
          <w:commentReference w:id="46"/>
        </w:r>
        <w:r w:rsidR="00382083">
          <w:rPr>
            <w:iCs/>
            <w:color w:val="000000"/>
            <w:sz w:val="22"/>
            <w:szCs w:val="22"/>
          </w:rPr>
          <w:t>.</w:t>
        </w:r>
      </w:ins>
      <w:ins w:id="47" w:author="John Jackson" w:date="2025-07-01T10:46:00Z" w16du:dateUtc="2025-07-01T08:46:00Z">
        <w:r>
          <w:rPr>
            <w:iCs/>
            <w:color w:val="000000"/>
            <w:sz w:val="22"/>
            <w:szCs w:val="22"/>
          </w:rPr>
          <w:t xml:space="preserve"> </w:t>
        </w:r>
      </w:ins>
      <w:ins w:id="48" w:author="John Jackson" w:date="2025-07-01T11:58:00Z" w16du:dateUtc="2025-07-01T09:58:00Z">
        <w:r w:rsidR="002A1C19">
          <w:rPr>
            <w:iCs/>
            <w:color w:val="000000"/>
            <w:sz w:val="22"/>
            <w:szCs w:val="22"/>
          </w:rPr>
          <w:t>Specifically, we explored how temperature influenced</w:t>
        </w:r>
      </w:ins>
      <w:ins w:id="49" w:author="John Jackson" w:date="2025-07-01T13:49:00Z" w16du:dateUtc="2025-07-01T11:49:00Z">
        <w:r w:rsidR="00822DC5">
          <w:rPr>
            <w:iCs/>
            <w:color w:val="000000"/>
            <w:sz w:val="22"/>
            <w:szCs w:val="22"/>
          </w:rPr>
          <w:t xml:space="preserve"> the following response variables:</w:t>
        </w:r>
      </w:ins>
      <w:ins w:id="50" w:author="John Jackson" w:date="2025-07-01T11:58:00Z" w16du:dateUtc="2025-07-01T09:58:00Z">
        <w:r w:rsidR="002A1C19">
          <w:rPr>
            <w:iCs/>
            <w:color w:val="000000"/>
            <w:sz w:val="22"/>
            <w:szCs w:val="22"/>
          </w:rPr>
          <w:t xml:space="preserve"> </w:t>
        </w:r>
      </w:ins>
      <w:proofErr w:type="spellStart"/>
      <w:ins w:id="51" w:author="John Jackson" w:date="2025-07-01T11:59:00Z" w16du:dateUtc="2025-07-01T09:59:00Z">
        <w:r w:rsidR="002A1C19">
          <w:rPr>
            <w:iCs/>
            <w:color w:val="000000"/>
            <w:sz w:val="22"/>
            <w:szCs w:val="22"/>
          </w:rPr>
          <w:t>i</w:t>
        </w:r>
        <w:proofErr w:type="spellEnd"/>
        <w:r w:rsidR="002A1C19">
          <w:rPr>
            <w:iCs/>
            <w:color w:val="000000"/>
            <w:sz w:val="22"/>
            <w:szCs w:val="22"/>
          </w:rPr>
          <w:t xml:space="preserve">) larval mortality, ii) the initiation of pupation, iii) emergence to the imago stage, iv) </w:t>
        </w:r>
      </w:ins>
      <w:ins w:id="52" w:author="John Jackson" w:date="2025-07-01T12:05:00Z" w16du:dateUtc="2025-07-01T10:05:00Z">
        <w:r w:rsidR="002A1C19">
          <w:rPr>
            <w:iCs/>
            <w:color w:val="000000"/>
            <w:sz w:val="22"/>
            <w:szCs w:val="22"/>
          </w:rPr>
          <w:t>imago mor</w:t>
        </w:r>
      </w:ins>
      <w:ins w:id="53" w:author="John Jackson" w:date="2025-07-01T12:06:00Z" w16du:dateUtc="2025-07-01T10:06:00Z">
        <w:r w:rsidR="002A1C19">
          <w:rPr>
            <w:iCs/>
            <w:color w:val="000000"/>
            <w:sz w:val="22"/>
            <w:szCs w:val="22"/>
          </w:rPr>
          <w:t xml:space="preserve">phology, v) larval pit trap </w:t>
        </w:r>
      </w:ins>
      <w:ins w:id="54" w:author="John Jackson" w:date="2025-07-01T12:07:00Z" w16du:dateUtc="2025-07-01T10:07:00Z">
        <w:r w:rsidR="002A1C19">
          <w:rPr>
            <w:iCs/>
            <w:color w:val="000000"/>
            <w:sz w:val="22"/>
            <w:szCs w:val="22"/>
          </w:rPr>
          <w:t xml:space="preserve">dimensions and use, and </w:t>
        </w:r>
      </w:ins>
      <w:ins w:id="55" w:author="John Jackson" w:date="2025-07-01T12:08:00Z" w16du:dateUtc="2025-07-01T10:08:00Z">
        <w:r w:rsidR="002A1C19">
          <w:rPr>
            <w:iCs/>
            <w:color w:val="000000"/>
            <w:sz w:val="22"/>
            <w:szCs w:val="22"/>
          </w:rPr>
          <w:t>vi) larval feeding behaviour</w:t>
        </w:r>
        <w:r w:rsidR="00711984">
          <w:rPr>
            <w:iCs/>
            <w:color w:val="000000"/>
            <w:sz w:val="22"/>
            <w:szCs w:val="22"/>
          </w:rPr>
          <w:t xml:space="preserve">. Bayesian regression models were run over </w:t>
        </w:r>
      </w:ins>
      <w:ins w:id="56" w:author="John Jackson" w:date="2025-07-01T12:32:00Z" w16du:dateUtc="2025-07-01T10:32:00Z">
        <w:r w:rsidR="00CD1411">
          <w:rPr>
            <w:iCs/>
            <w:color w:val="000000"/>
            <w:sz w:val="22"/>
            <w:szCs w:val="22"/>
          </w:rPr>
          <w:t>four cha</w:t>
        </w:r>
      </w:ins>
      <w:ins w:id="57" w:author="John Jackson" w:date="2025-07-01T12:33:00Z" w16du:dateUtc="2025-07-01T10:33:00Z">
        <w:r w:rsidR="00CD1411">
          <w:rPr>
            <w:iCs/>
            <w:color w:val="000000"/>
            <w:sz w:val="22"/>
            <w:szCs w:val="22"/>
          </w:rPr>
          <w:t xml:space="preserve">ins for 4000 iterations (including 2000 warm up iterations), and model convergence was assessed using </w:t>
        </w:r>
      </w:ins>
      <m:oMath>
        <m:acc>
          <m:accPr>
            <m:ctrlPr>
              <w:ins w:id="58" w:author="John Jackson" w:date="2025-07-01T12:34:00Z" w16du:dateUtc="2025-07-01T10:34:00Z">
                <w:rPr>
                  <w:rFonts w:ascii="Cambria Math" w:hAnsi="Cambria Math"/>
                  <w:i/>
                  <w:iCs/>
                  <w:color w:val="000000"/>
                  <w:sz w:val="22"/>
                  <w:szCs w:val="22"/>
                </w:rPr>
              </w:ins>
            </m:ctrlPr>
          </m:accPr>
          <m:e>
            <m:r>
              <w:ins w:id="59" w:author="John Jackson" w:date="2025-07-01T12:34:00Z" w16du:dateUtc="2025-07-01T10:34:00Z">
                <w:rPr>
                  <w:rFonts w:ascii="Cambria Math" w:hAnsi="Cambria Math"/>
                  <w:color w:val="000000"/>
                  <w:sz w:val="22"/>
                  <w:szCs w:val="22"/>
                </w:rPr>
                <m:t>R</m:t>
              </w:ins>
            </m:r>
          </m:e>
        </m:acc>
      </m:oMath>
      <w:ins w:id="60" w:author="John Jackson" w:date="2025-07-01T12:34:00Z" w16du:dateUtc="2025-07-01T10:34:00Z">
        <w:r w:rsidR="00CD1411">
          <w:rPr>
            <w:iCs/>
            <w:color w:val="000000"/>
            <w:sz w:val="22"/>
            <w:szCs w:val="22"/>
          </w:rPr>
          <w:t xml:space="preserve"> (degree of chain mixing). Generally, we used weakly regularising priors</w:t>
        </w:r>
      </w:ins>
      <w:ins w:id="61" w:author="John Jackson" w:date="2025-07-01T12:38:00Z" w16du:dateUtc="2025-07-01T10:38:00Z">
        <w:r w:rsidR="00CD1411">
          <w:rPr>
            <w:iCs/>
            <w:color w:val="000000"/>
            <w:sz w:val="22"/>
            <w:szCs w:val="22"/>
          </w:rPr>
          <w:t>, with normal pri</w:t>
        </w:r>
      </w:ins>
      <w:ins w:id="62" w:author="John Jackson" w:date="2025-07-01T12:39:00Z" w16du:dateUtc="2025-07-01T10:39:00Z">
        <w:r w:rsidR="00CD1411">
          <w:rPr>
            <w:iCs/>
            <w:color w:val="000000"/>
            <w:sz w:val="22"/>
            <w:szCs w:val="22"/>
          </w:rPr>
          <w:t>ors (mean = 0, standard deviation = 0.5)</w:t>
        </w:r>
        <w:r w:rsidR="002508E6">
          <w:rPr>
            <w:iCs/>
            <w:color w:val="000000"/>
            <w:sz w:val="22"/>
            <w:szCs w:val="22"/>
          </w:rPr>
          <w:t xml:space="preserve"> for both general regression coefficient</w:t>
        </w:r>
      </w:ins>
      <w:ins w:id="63" w:author="John Jackson" w:date="2025-07-01T13:50:00Z" w16du:dateUtc="2025-07-01T11:50:00Z">
        <w:r w:rsidR="00F34402">
          <w:rPr>
            <w:iCs/>
            <w:color w:val="000000"/>
            <w:sz w:val="22"/>
            <w:szCs w:val="22"/>
          </w:rPr>
          <w:t xml:space="preserve"> terms</w:t>
        </w:r>
      </w:ins>
      <w:ins w:id="64" w:author="John Jackson" w:date="2025-07-01T12:39:00Z" w16du:dateUtc="2025-07-01T10:39:00Z">
        <w:r w:rsidR="002508E6">
          <w:rPr>
            <w:iCs/>
            <w:color w:val="000000"/>
            <w:sz w:val="22"/>
            <w:szCs w:val="22"/>
          </w:rPr>
          <w:t xml:space="preserve"> </w:t>
        </w:r>
      </w:ins>
      <w:ins w:id="65" w:author="John Jackson" w:date="2025-07-01T12:40:00Z" w16du:dateUtc="2025-07-01T10:40:00Z">
        <w:r w:rsidR="002508E6">
          <w:rPr>
            <w:iCs/>
            <w:color w:val="000000"/>
            <w:sz w:val="22"/>
            <w:szCs w:val="22"/>
          </w:rPr>
          <w:t>and global intercept terms. Specific priors used for each response variable are highlighted below, and for full model specifications see model code (</w:t>
        </w:r>
        <w:commentRangeStart w:id="66"/>
        <w:r w:rsidR="002508E6">
          <w:rPr>
            <w:iCs/>
            <w:color w:val="000000"/>
            <w:sz w:val="22"/>
            <w:szCs w:val="22"/>
          </w:rPr>
          <w:t>RE</w:t>
        </w:r>
      </w:ins>
      <w:ins w:id="67" w:author="John Jackson" w:date="2025-07-01T12:41:00Z" w16du:dateUtc="2025-07-01T10:41:00Z">
        <w:r w:rsidR="002508E6">
          <w:rPr>
            <w:iCs/>
            <w:color w:val="000000"/>
            <w:sz w:val="22"/>
            <w:szCs w:val="22"/>
          </w:rPr>
          <w:t>F</w:t>
        </w:r>
        <w:commentRangeEnd w:id="66"/>
        <w:r w:rsidR="002508E6">
          <w:rPr>
            <w:rStyle w:val="CommentReference"/>
            <w:color w:val="auto"/>
          </w:rPr>
          <w:commentReference w:id="66"/>
        </w:r>
      </w:ins>
      <w:ins w:id="68" w:author="John Jackson" w:date="2025-07-01T12:40:00Z" w16du:dateUtc="2025-07-01T10:40:00Z">
        <w:r w:rsidR="002508E6">
          <w:rPr>
            <w:iCs/>
            <w:color w:val="000000"/>
            <w:sz w:val="22"/>
            <w:szCs w:val="22"/>
          </w:rPr>
          <w:t>).</w:t>
        </w:r>
      </w:ins>
      <w:ins w:id="69" w:author="John Jackson" w:date="2025-07-01T12:44:00Z" w16du:dateUtc="2025-07-01T10:44:00Z">
        <w:r w:rsidR="002508E6">
          <w:rPr>
            <w:iCs/>
            <w:color w:val="000000"/>
            <w:sz w:val="22"/>
            <w:szCs w:val="22"/>
          </w:rPr>
          <w:t xml:space="preserve"> </w:t>
        </w:r>
      </w:ins>
      <w:ins w:id="70" w:author="John Jackson" w:date="2025-07-02T16:03:00Z" w16du:dateUtc="2025-07-02T14:03:00Z">
        <w:r w:rsidR="002E537E">
          <w:rPr>
            <w:iCs/>
            <w:color w:val="000000"/>
            <w:sz w:val="22"/>
            <w:szCs w:val="22"/>
          </w:rPr>
          <w:t xml:space="preserve">Predictions from the model with the best predictive performance were carried out using draws from </w:t>
        </w:r>
      </w:ins>
      <w:ins w:id="71" w:author="John Jackson" w:date="2025-07-02T16:04:00Z" w16du:dateUtc="2025-07-02T14:04:00Z">
        <w:r w:rsidR="002E537E">
          <w:rPr>
            <w:iCs/>
            <w:color w:val="000000"/>
            <w:sz w:val="22"/>
            <w:szCs w:val="22"/>
          </w:rPr>
          <w:t>the expected value of the posterior predictive distribution, which do</w:t>
        </w:r>
      </w:ins>
      <w:ins w:id="72" w:author="John Jackson" w:date="2025-07-02T16:05:00Z" w16du:dateUtc="2025-07-02T14:05:00Z">
        <w:r w:rsidR="002E537E">
          <w:rPr>
            <w:iCs/>
            <w:color w:val="000000"/>
            <w:sz w:val="22"/>
            <w:szCs w:val="22"/>
          </w:rPr>
          <w:t xml:space="preserve"> not include residual error.</w:t>
        </w:r>
      </w:ins>
    </w:p>
    <w:p w14:paraId="73A64233" w14:textId="327EA67C" w:rsidR="00395330" w:rsidRDefault="002508E6">
      <w:pPr>
        <w:pStyle w:val="Heading3"/>
        <w:keepNext w:val="0"/>
        <w:keepLines w:val="0"/>
        <w:spacing w:before="280"/>
        <w:rPr>
          <w:ins w:id="73" w:author="John Jackson" w:date="2025-07-01T13:52:00Z" w16du:dateUtc="2025-07-01T11:52:00Z"/>
          <w:iCs/>
          <w:color w:val="000000"/>
          <w:sz w:val="22"/>
          <w:szCs w:val="22"/>
        </w:rPr>
      </w:pPr>
      <w:ins w:id="74" w:author="John Jackson" w:date="2025-07-01T12:44:00Z" w16du:dateUtc="2025-07-01T10:44:00Z">
        <w:r>
          <w:rPr>
            <w:iCs/>
            <w:color w:val="000000"/>
            <w:sz w:val="22"/>
            <w:szCs w:val="22"/>
          </w:rPr>
          <w:t>Model selection was performed using leave-one-out cross validation</w:t>
        </w:r>
      </w:ins>
      <w:ins w:id="75" w:author="John Jackson" w:date="2025-07-01T12:54:00Z" w16du:dateUtc="2025-07-01T10:54:00Z">
        <w:r w:rsidR="00CE56C8">
          <w:rPr>
            <w:iCs/>
            <w:color w:val="000000"/>
            <w:sz w:val="22"/>
            <w:szCs w:val="22"/>
          </w:rPr>
          <w:t xml:space="preserve"> implemented in the </w:t>
        </w:r>
        <w:r w:rsidR="00CE56C8">
          <w:rPr>
            <w:i/>
            <w:color w:val="000000"/>
            <w:sz w:val="22"/>
            <w:szCs w:val="22"/>
          </w:rPr>
          <w:t xml:space="preserve">LOO </w:t>
        </w:r>
        <w:r w:rsidR="00CE56C8">
          <w:rPr>
            <w:iCs/>
            <w:color w:val="000000"/>
            <w:sz w:val="22"/>
            <w:szCs w:val="22"/>
          </w:rPr>
          <w:t>package (</w:t>
        </w:r>
      </w:ins>
      <w:commentRangeStart w:id="76"/>
      <w:ins w:id="77" w:author="John Jackson" w:date="2025-07-01T12:55:00Z" w16du:dateUtc="2025-07-01T10:55:00Z">
        <w:r w:rsidR="00E51415">
          <w:rPr>
            <w:iCs/>
            <w:color w:val="000000"/>
            <w:sz w:val="22"/>
            <w:szCs w:val="22"/>
          </w:rPr>
          <w:t>REF</w:t>
        </w:r>
        <w:commentRangeEnd w:id="76"/>
        <w:r w:rsidR="00E51415">
          <w:rPr>
            <w:rStyle w:val="CommentReference"/>
            <w:color w:val="auto"/>
          </w:rPr>
          <w:commentReference w:id="76"/>
        </w:r>
      </w:ins>
      <w:ins w:id="78" w:author="John Jackson" w:date="2025-07-01T12:54:00Z" w16du:dateUtc="2025-07-01T10:54:00Z">
        <w:r w:rsidR="00CE56C8">
          <w:rPr>
            <w:iCs/>
            <w:color w:val="000000"/>
            <w:sz w:val="22"/>
            <w:szCs w:val="22"/>
          </w:rPr>
          <w:t>)</w:t>
        </w:r>
      </w:ins>
      <w:ins w:id="79" w:author="John Jackson" w:date="2025-07-01T12:44:00Z" w16du:dateUtc="2025-07-01T10:44:00Z">
        <w:r w:rsidR="00CE56C8">
          <w:rPr>
            <w:iCs/>
            <w:color w:val="000000"/>
            <w:sz w:val="22"/>
            <w:szCs w:val="22"/>
          </w:rPr>
          <w:t xml:space="preserve">, </w:t>
        </w:r>
      </w:ins>
      <w:ins w:id="80" w:author="John Jackson" w:date="2025-07-01T12:54:00Z" w16du:dateUtc="2025-07-01T10:54:00Z">
        <w:r w:rsidR="00CE56C8">
          <w:rPr>
            <w:iCs/>
            <w:color w:val="000000"/>
            <w:sz w:val="22"/>
            <w:szCs w:val="22"/>
          </w:rPr>
          <w:t>using</w:t>
        </w:r>
      </w:ins>
      <w:ins w:id="81" w:author="John Jackson" w:date="2025-07-01T12:44:00Z" w16du:dateUtc="2025-07-01T10:44:00Z">
        <w:r w:rsidR="00CE56C8">
          <w:rPr>
            <w:iCs/>
            <w:color w:val="000000"/>
            <w:sz w:val="22"/>
            <w:szCs w:val="22"/>
          </w:rPr>
          <w:t xml:space="preserve"> the expected log-wise predictive densi</w:t>
        </w:r>
      </w:ins>
      <w:ins w:id="82" w:author="John Jackson" w:date="2025-07-01T12:45:00Z" w16du:dateUtc="2025-07-01T10:45:00Z">
        <w:r w:rsidR="00CE56C8">
          <w:rPr>
            <w:iCs/>
            <w:color w:val="000000"/>
            <w:sz w:val="22"/>
            <w:szCs w:val="22"/>
          </w:rPr>
          <w:t>ty</w:t>
        </w:r>
      </w:ins>
      <w:ins w:id="83" w:author="John Jackson" w:date="2025-07-01T12:48:00Z" w16du:dateUtc="2025-07-01T10:48:00Z">
        <w:r w:rsidR="00CE56C8">
          <w:rPr>
            <w:iCs/>
            <w:color w:val="000000"/>
            <w:sz w:val="22"/>
            <w:szCs w:val="22"/>
          </w:rPr>
          <w:t xml:space="preserve"> (</w:t>
        </w:r>
      </w:ins>
      <m:oMath>
        <m:r>
          <w:ins w:id="84" w:author="John Jackson" w:date="2025-07-01T12:49:00Z" w16du:dateUtc="2025-07-01T10:49:00Z">
            <w:rPr>
              <w:rFonts w:ascii="Cambria Math" w:hAnsi="Cambria Math"/>
              <w:color w:val="000000"/>
              <w:sz w:val="22"/>
              <w:szCs w:val="22"/>
            </w:rPr>
            <m:t>elpd</m:t>
          </w:ins>
        </m:r>
      </m:oMath>
      <w:ins w:id="85" w:author="John Jackson" w:date="2025-07-01T12:48:00Z" w16du:dateUtc="2025-07-01T10:48:00Z">
        <w:r w:rsidR="00CE56C8">
          <w:rPr>
            <w:iCs/>
            <w:color w:val="000000"/>
            <w:sz w:val="22"/>
            <w:szCs w:val="22"/>
          </w:rPr>
          <w:t>)</w:t>
        </w:r>
      </w:ins>
      <w:ins w:id="86" w:author="John Jackson" w:date="2025-07-01T12:49:00Z" w16du:dateUtc="2025-07-01T10:49:00Z">
        <w:r w:rsidR="00CE56C8">
          <w:rPr>
            <w:iCs/>
            <w:color w:val="000000"/>
            <w:sz w:val="22"/>
            <w:szCs w:val="22"/>
          </w:rPr>
          <w:t xml:space="preserve">, for which higher </w:t>
        </w:r>
      </w:ins>
      <m:oMath>
        <m:r>
          <w:ins w:id="87" w:author="John Jackson" w:date="2025-07-01T12:49:00Z" w16du:dateUtc="2025-07-01T10:49:00Z">
            <w:rPr>
              <w:rFonts w:ascii="Cambria Math" w:hAnsi="Cambria Math"/>
              <w:color w:val="000000"/>
              <w:sz w:val="22"/>
              <w:szCs w:val="22"/>
            </w:rPr>
            <m:t>elpd</m:t>
          </w:ins>
        </m:r>
      </m:oMath>
      <w:ins w:id="88" w:author="John Jackson" w:date="2025-07-01T12:49:00Z" w16du:dateUtc="2025-07-01T10:49:00Z">
        <w:r w:rsidR="00CE56C8">
          <w:rPr>
            <w:iCs/>
            <w:color w:val="000000"/>
            <w:sz w:val="22"/>
            <w:szCs w:val="22"/>
          </w:rPr>
          <w:t xml:space="preserve"> values indicate improved model predictive performance.</w:t>
        </w:r>
      </w:ins>
      <w:ins w:id="89" w:author="John Jackson" w:date="2025-07-01T13:16:00Z" w16du:dateUtc="2025-07-01T11:16:00Z">
        <w:r w:rsidR="000C5FE4">
          <w:rPr>
            <w:iCs/>
            <w:color w:val="000000"/>
            <w:sz w:val="22"/>
            <w:szCs w:val="22"/>
          </w:rPr>
          <w:t xml:space="preserve"> We used model selection to </w:t>
        </w:r>
      </w:ins>
      <w:ins w:id="90" w:author="John Jackson" w:date="2025-07-01T13:17:00Z" w16du:dateUtc="2025-07-01T11:17:00Z">
        <w:r w:rsidR="000C5FE4">
          <w:rPr>
            <w:iCs/>
            <w:color w:val="000000"/>
            <w:sz w:val="22"/>
            <w:szCs w:val="22"/>
          </w:rPr>
          <w:t xml:space="preserve">explore the evidence for including </w:t>
        </w:r>
      </w:ins>
      <w:ins w:id="91" w:author="John Jackson" w:date="2025-07-01T13:18:00Z" w16du:dateUtc="2025-07-01T11:18:00Z">
        <w:r w:rsidR="000C5FE4">
          <w:rPr>
            <w:iCs/>
            <w:color w:val="000000"/>
            <w:sz w:val="22"/>
            <w:szCs w:val="22"/>
          </w:rPr>
          <w:t xml:space="preserve">the </w:t>
        </w:r>
      </w:ins>
      <w:ins w:id="92" w:author="John Jackson" w:date="2025-07-01T13:17:00Z" w16du:dateUtc="2025-07-01T11:17:00Z">
        <w:r w:rsidR="000C5FE4">
          <w:rPr>
            <w:iCs/>
            <w:color w:val="000000"/>
            <w:sz w:val="22"/>
            <w:szCs w:val="22"/>
          </w:rPr>
          <w:t>effects of temperature treatments, differences between species, and interactions between temperature</w:t>
        </w:r>
      </w:ins>
      <w:ins w:id="93" w:author="John Jackson" w:date="2025-07-01T13:18:00Z" w16du:dateUtc="2025-07-01T11:18:00Z">
        <w:r w:rsidR="000C5FE4">
          <w:rPr>
            <w:iCs/>
            <w:color w:val="000000"/>
            <w:sz w:val="22"/>
            <w:szCs w:val="22"/>
          </w:rPr>
          <w:t xml:space="preserve"> and species on response variables. We </w:t>
        </w:r>
      </w:ins>
      <w:ins w:id="94" w:author="John Jackson" w:date="2025-07-01T13:19:00Z" w16du:dateUtc="2025-07-01T11:19:00Z">
        <w:r w:rsidR="000C5FE4">
          <w:rPr>
            <w:iCs/>
            <w:color w:val="000000"/>
            <w:sz w:val="22"/>
            <w:szCs w:val="22"/>
          </w:rPr>
          <w:t>used an initial base model, which included only temporal trend effects across the experiment (if appropriate)</w:t>
        </w:r>
      </w:ins>
      <w:ins w:id="95" w:author="John Jackson" w:date="2025-07-01T13:27:00Z" w16du:dateUtc="2025-07-01T11:27:00Z">
        <w:r w:rsidR="005C48AF">
          <w:rPr>
            <w:iCs/>
            <w:color w:val="000000"/>
            <w:sz w:val="22"/>
            <w:szCs w:val="22"/>
          </w:rPr>
          <w:t>, and an intercept-only random effect for individual to account for individual-level differences in life history. Can</w:t>
        </w:r>
      </w:ins>
      <w:ins w:id="96" w:author="John Jackson" w:date="2025-07-01T13:28:00Z" w16du:dateUtc="2025-07-01T11:28:00Z">
        <w:r w:rsidR="005C48AF">
          <w:rPr>
            <w:iCs/>
            <w:color w:val="000000"/>
            <w:sz w:val="22"/>
            <w:szCs w:val="22"/>
          </w:rPr>
          <w:t xml:space="preserve">didate models then explored the addition of temperature and species-level differences. Specific model selection </w:t>
        </w:r>
      </w:ins>
      <w:ins w:id="97" w:author="John Jackson" w:date="2025-07-01T13:29:00Z" w16du:dateUtc="2025-07-01T11:29:00Z">
        <w:r w:rsidR="005C48AF">
          <w:rPr>
            <w:iCs/>
            <w:color w:val="000000"/>
            <w:sz w:val="22"/>
            <w:szCs w:val="22"/>
          </w:rPr>
          <w:t>procedures can be found for each response variable below</w:t>
        </w:r>
      </w:ins>
      <w:ins w:id="98" w:author="John Jackson" w:date="2025-07-01T13:32:00Z" w16du:dateUtc="2025-07-01T11:32:00Z">
        <w:r w:rsidR="005C48AF">
          <w:rPr>
            <w:iCs/>
            <w:color w:val="000000"/>
            <w:sz w:val="22"/>
            <w:szCs w:val="22"/>
          </w:rPr>
          <w:t>, and for full model selection specifications can be found in the model code (REF).</w:t>
        </w:r>
      </w:ins>
    </w:p>
    <w:p w14:paraId="1A79C4ED" w14:textId="77777777" w:rsidR="00F34402" w:rsidRDefault="00F34402" w:rsidP="00F34402">
      <w:pPr>
        <w:rPr>
          <w:ins w:id="99" w:author="John Jackson" w:date="2025-07-01T13:52:00Z" w16du:dateUtc="2025-07-01T11:52:00Z"/>
        </w:rPr>
      </w:pPr>
    </w:p>
    <w:p w14:paraId="2AA7E4C4" w14:textId="72A05E31" w:rsidR="00F34402" w:rsidRDefault="00F34402" w:rsidP="00F34402">
      <w:pPr>
        <w:rPr>
          <w:ins w:id="100" w:author="John Jackson" w:date="2025-07-01T13:52:00Z" w16du:dateUtc="2025-07-01T11:52:00Z"/>
          <w:b/>
          <w:bCs/>
        </w:rPr>
      </w:pPr>
      <w:ins w:id="101" w:author="John Jackson" w:date="2025-07-01T13:52:00Z" w16du:dateUtc="2025-07-01T11:52:00Z">
        <w:r>
          <w:rPr>
            <w:b/>
            <w:bCs/>
          </w:rPr>
          <w:t>Larval Mortality</w:t>
        </w:r>
      </w:ins>
      <w:ins w:id="102" w:author="John Jackson" w:date="2025-07-01T13:56:00Z" w16du:dateUtc="2025-07-01T11:56:00Z">
        <w:r>
          <w:rPr>
            <w:b/>
            <w:bCs/>
          </w:rPr>
          <w:t xml:space="preserve">, Emergence, and </w:t>
        </w:r>
      </w:ins>
      <w:ins w:id="103" w:author="John Jackson" w:date="2025-07-01T14:46:00Z" w16du:dateUtc="2025-07-01T12:46:00Z">
        <w:r w:rsidR="00333F59">
          <w:rPr>
            <w:b/>
            <w:bCs/>
          </w:rPr>
          <w:t>Pupation</w:t>
        </w:r>
      </w:ins>
    </w:p>
    <w:p w14:paraId="6E188394" w14:textId="28331FC1" w:rsidR="00F34402" w:rsidRDefault="00F34402" w:rsidP="00F34402">
      <w:pPr>
        <w:rPr>
          <w:ins w:id="104" w:author="John Jackson" w:date="2025-07-02T12:01:00Z" w16du:dateUtc="2025-07-02T10:01:00Z"/>
          <w:iCs/>
          <w:color w:val="000000"/>
        </w:rPr>
      </w:pPr>
      <w:ins w:id="105" w:author="John Jackson" w:date="2025-07-01T13:53:00Z" w16du:dateUtc="2025-07-01T11:53:00Z">
        <w:r>
          <w:t>We investigated the effect of temperature treatments on larval mortality</w:t>
        </w:r>
      </w:ins>
      <w:ins w:id="106" w:author="John Jackson" w:date="2025-07-01T13:56:00Z" w16du:dateUtc="2025-07-01T11:56:00Z">
        <w:r>
          <w:t>, entering</w:t>
        </w:r>
      </w:ins>
      <w:ins w:id="107" w:author="John Jackson" w:date="2025-07-01T13:57:00Z" w16du:dateUtc="2025-07-01T11:57:00Z">
        <w:r>
          <w:t xml:space="preserve"> pupation, and emergence in the imago stage</w:t>
        </w:r>
      </w:ins>
      <w:ins w:id="108" w:author="John Jackson" w:date="2025-07-01T13:53:00Z" w16du:dateUtc="2025-07-01T11:53:00Z">
        <w:r>
          <w:t xml:space="preserve"> </w:t>
        </w:r>
      </w:ins>
      <w:ins w:id="109" w:author="John Jackson" w:date="2025-07-01T14:11:00Z" w16du:dateUtc="2025-07-01T12:11:00Z">
        <w:r w:rsidR="00B53E99">
          <w:t>for</w:t>
        </w:r>
      </w:ins>
      <w:ins w:id="110" w:author="John Jackson" w:date="2025-07-01T13:53:00Z" w16du:dateUtc="2025-07-01T11:53:00Z">
        <w:r>
          <w:t xml:space="preserve"> </w:t>
        </w:r>
        <w:proofErr w:type="spellStart"/>
        <w:r>
          <w:rPr>
            <w:i/>
            <w:color w:val="000000"/>
          </w:rPr>
          <w:t>Myrmeleon</w:t>
        </w:r>
      </w:ins>
      <w:proofErr w:type="spellEnd"/>
      <w:ins w:id="111" w:author="John Jackson" w:date="2025-07-01T13:54:00Z" w16du:dateUtc="2025-07-01T11:54:00Z">
        <w:r>
          <w:rPr>
            <w:i/>
            <w:color w:val="000000"/>
          </w:rPr>
          <w:t xml:space="preserve"> </w:t>
        </w:r>
        <w:r>
          <w:rPr>
            <w:iCs/>
            <w:color w:val="000000"/>
          </w:rPr>
          <w:t xml:space="preserve">using a discrete-time </w:t>
        </w:r>
      </w:ins>
      <w:ins w:id="112" w:author="John Jackson" w:date="2025-07-01T14:01:00Z" w16du:dateUtc="2025-07-01T12:01:00Z">
        <w:r>
          <w:rPr>
            <w:iCs/>
            <w:color w:val="000000"/>
          </w:rPr>
          <w:t xml:space="preserve">hazard </w:t>
        </w:r>
        <w:proofErr w:type="gramStart"/>
        <w:r>
          <w:rPr>
            <w:iCs/>
            <w:color w:val="000000"/>
          </w:rPr>
          <w:t>models</w:t>
        </w:r>
      </w:ins>
      <w:proofErr w:type="gramEnd"/>
      <w:ins w:id="113" w:author="John Jackson" w:date="2025-07-01T13:54:00Z" w16du:dateUtc="2025-07-01T11:54:00Z">
        <w:r>
          <w:rPr>
            <w:iCs/>
            <w:color w:val="000000"/>
          </w:rPr>
          <w:t xml:space="preserve">. For each individual we constructed time-to-event data, </w:t>
        </w:r>
      </w:ins>
      <w:ins w:id="114" w:author="John Jackson" w:date="2025-07-01T13:55:00Z" w16du:dateUtc="2025-07-01T11:55:00Z">
        <w:r>
          <w:rPr>
            <w:iCs/>
            <w:color w:val="000000"/>
          </w:rPr>
          <w:t>where</w:t>
        </w:r>
      </w:ins>
      <w:ins w:id="115" w:author="John Jackson" w:date="2025-07-01T13:54:00Z" w16du:dateUtc="2025-07-01T11:54:00Z">
        <w:r>
          <w:rPr>
            <w:iCs/>
            <w:color w:val="000000"/>
          </w:rPr>
          <w:t xml:space="preserve"> mortality</w:t>
        </w:r>
      </w:ins>
      <w:ins w:id="116" w:author="John Jackson" w:date="2025-07-01T13:57:00Z" w16du:dateUtc="2025-07-01T11:57:00Z">
        <w:r>
          <w:rPr>
            <w:iCs/>
            <w:color w:val="000000"/>
          </w:rPr>
          <w:t>, pupation, and emergence</w:t>
        </w:r>
      </w:ins>
      <w:ins w:id="117" w:author="John Jackson" w:date="2025-07-01T13:55:00Z" w16du:dateUtc="2025-07-01T11:55:00Z">
        <w:r>
          <w:rPr>
            <w:iCs/>
            <w:color w:val="000000"/>
          </w:rPr>
          <w:t xml:space="preserve"> events were scored binomially </w:t>
        </w:r>
      </w:ins>
      <w:ins w:id="118" w:author="John Jackson" w:date="2025-07-01T14:03:00Z" w16du:dateUtc="2025-07-01T12:03:00Z">
        <w:r w:rsidR="00214EC2">
          <w:rPr>
            <w:iCs/>
            <w:color w:val="000000"/>
          </w:rPr>
          <w:t xml:space="preserve">across days of the experiment </w:t>
        </w:r>
      </w:ins>
      <w:ins w:id="119" w:author="John Jackson" w:date="2025-07-01T13:55:00Z" w16du:dateUtc="2025-07-01T11:55:00Z">
        <w:r>
          <w:rPr>
            <w:iCs/>
            <w:color w:val="000000"/>
          </w:rPr>
          <w:t>and individuals surviving</w:t>
        </w:r>
      </w:ins>
      <w:ins w:id="120" w:author="John Jackson" w:date="2025-07-01T13:57:00Z" w16du:dateUtc="2025-07-01T11:57:00Z">
        <w:r>
          <w:rPr>
            <w:iCs/>
            <w:color w:val="000000"/>
          </w:rPr>
          <w:t xml:space="preserve"> (or individuals that did not pupate or emerge as adults)</w:t>
        </w:r>
      </w:ins>
      <w:ins w:id="121" w:author="John Jackson" w:date="2025-07-01T13:55:00Z" w16du:dateUtc="2025-07-01T11:55:00Z">
        <w:r>
          <w:rPr>
            <w:iCs/>
            <w:color w:val="000000"/>
          </w:rPr>
          <w:t xml:space="preserve"> at the end of the experiment were right censored.</w:t>
        </w:r>
      </w:ins>
      <w:ins w:id="122" w:author="John Jackson" w:date="2025-07-01T13:58:00Z" w16du:dateUtc="2025-07-01T11:58:00Z">
        <w:r>
          <w:rPr>
            <w:iCs/>
            <w:color w:val="000000"/>
          </w:rPr>
          <w:t xml:space="preserve"> Then, we modelled the hazard of mortality, pupation and emergence events using </w:t>
        </w:r>
      </w:ins>
      <w:ins w:id="123" w:author="John Jackson" w:date="2025-07-01T14:02:00Z" w16du:dateUtc="2025-07-01T12:02:00Z">
        <w:r w:rsidR="00214EC2">
          <w:rPr>
            <w:iCs/>
            <w:color w:val="000000"/>
          </w:rPr>
          <w:t xml:space="preserve">binomial models with the Bernoulli case (where </w:t>
        </w:r>
      </w:ins>
      <w:ins w:id="124" w:author="John Jackson" w:date="2025-07-01T14:06:00Z" w16du:dateUtc="2025-07-01T12:06:00Z">
        <w:r w:rsidR="00214EC2">
          <w:rPr>
            <w:iCs/>
            <w:color w:val="000000"/>
          </w:rPr>
          <w:t xml:space="preserve">the number </w:t>
        </w:r>
      </w:ins>
      <w:ins w:id="125" w:author="John Jackson" w:date="2025-07-01T14:02:00Z" w16du:dateUtc="2025-07-01T12:02:00Z">
        <w:r w:rsidR="00214EC2">
          <w:rPr>
            <w:iCs/>
            <w:color w:val="000000"/>
          </w:rPr>
          <w:t xml:space="preserve">trials for each observation </w:t>
        </w:r>
        <w:proofErr w:type="gramStart"/>
        <w:r w:rsidR="00214EC2">
          <w:rPr>
            <w:iCs/>
            <w:color w:val="000000"/>
          </w:rPr>
          <w:t>was</w:t>
        </w:r>
        <w:proofErr w:type="gramEnd"/>
        <w:r w:rsidR="00214EC2">
          <w:rPr>
            <w:iCs/>
            <w:color w:val="000000"/>
          </w:rPr>
          <w:t xml:space="preserve"> 1), and a complementary log-log </w:t>
        </w:r>
      </w:ins>
      <w:ins w:id="126" w:author="John Jackson" w:date="2025-07-01T14:03:00Z" w16du:dateUtc="2025-07-01T12:03:00Z">
        <w:r w:rsidR="00214EC2">
          <w:rPr>
            <w:iCs/>
            <w:color w:val="000000"/>
          </w:rPr>
          <w:t xml:space="preserve">link function, enabling the interpretation of model predictions in terms of daily hazards. The baseline hazard </w:t>
        </w:r>
      </w:ins>
      <w:ins w:id="127" w:author="John Jackson" w:date="2025-07-01T14:04:00Z" w16du:dateUtc="2025-07-01T12:04:00Z">
        <w:r w:rsidR="00214EC2">
          <w:rPr>
            <w:iCs/>
            <w:color w:val="000000"/>
          </w:rPr>
          <w:t xml:space="preserve">term was a smoothed effect of experiment day, implemented with cubic regression spline from the </w:t>
        </w:r>
        <w:proofErr w:type="spellStart"/>
        <w:r w:rsidR="00214EC2">
          <w:rPr>
            <w:i/>
            <w:color w:val="000000"/>
          </w:rPr>
          <w:t>mgcv</w:t>
        </w:r>
        <w:proofErr w:type="spellEnd"/>
        <w:r w:rsidR="00214EC2">
          <w:rPr>
            <w:i/>
            <w:color w:val="000000"/>
          </w:rPr>
          <w:t xml:space="preserve"> </w:t>
        </w:r>
        <w:r w:rsidR="00214EC2">
          <w:rPr>
            <w:iCs/>
            <w:color w:val="000000"/>
          </w:rPr>
          <w:t>package</w:t>
        </w:r>
      </w:ins>
      <w:ins w:id="128" w:author="John Jackson" w:date="2025-07-01T14:05:00Z" w16du:dateUtc="2025-07-01T12:05:00Z">
        <w:r w:rsidR="00214EC2">
          <w:rPr>
            <w:iCs/>
            <w:color w:val="000000"/>
          </w:rPr>
          <w:t>, which had a basis dimension of 20</w:t>
        </w:r>
      </w:ins>
      <w:ins w:id="129" w:author="John Jackson" w:date="2025-07-01T14:07:00Z" w16du:dateUtc="2025-07-01T12:07:00Z">
        <w:r w:rsidR="00214EC2">
          <w:rPr>
            <w:iCs/>
            <w:color w:val="000000"/>
          </w:rPr>
          <w:t xml:space="preserve">. </w:t>
        </w:r>
      </w:ins>
      <w:ins w:id="130" w:author="John Jackson" w:date="2025-07-01T14:08:00Z" w16du:dateUtc="2025-07-01T12:08:00Z">
        <w:r w:rsidR="00214EC2">
          <w:rPr>
            <w:iCs/>
            <w:color w:val="000000"/>
          </w:rPr>
          <w:t>The base model for all discrete-time hazard models</w:t>
        </w:r>
      </w:ins>
      <w:ins w:id="131" w:author="John Jackson" w:date="2025-07-01T14:10:00Z" w16du:dateUtc="2025-07-01T12:10:00Z">
        <w:r w:rsidR="00214EC2">
          <w:rPr>
            <w:iCs/>
            <w:color w:val="000000"/>
          </w:rPr>
          <w:t xml:space="preserve"> included the smoothed effect of experiment day and the intercept-only</w:t>
        </w:r>
      </w:ins>
      <w:ins w:id="132" w:author="John Jackson" w:date="2025-07-01T14:05:00Z" w16du:dateUtc="2025-07-01T12:05:00Z">
        <w:r w:rsidR="00214EC2">
          <w:rPr>
            <w:iCs/>
            <w:color w:val="000000"/>
          </w:rPr>
          <w:t xml:space="preserve"> </w:t>
        </w:r>
      </w:ins>
      <w:ins w:id="133" w:author="John Jackson" w:date="2025-07-01T14:10:00Z" w16du:dateUtc="2025-07-01T12:10:00Z">
        <w:r w:rsidR="00214EC2">
          <w:rPr>
            <w:iCs/>
            <w:color w:val="000000"/>
          </w:rPr>
          <w:t>effect of individual ID.</w:t>
        </w:r>
      </w:ins>
      <w:ins w:id="134" w:author="John Jackson" w:date="2025-07-01T14:11:00Z" w16du:dateUtc="2025-07-01T12:11:00Z">
        <w:r w:rsidR="00214EC2">
          <w:rPr>
            <w:iCs/>
            <w:color w:val="000000"/>
          </w:rPr>
          <w:t xml:space="preserve"> </w:t>
        </w:r>
      </w:ins>
      <w:ins w:id="135" w:author="John Jackson" w:date="2025-07-01T14:14:00Z" w16du:dateUtc="2025-07-01T12:14:00Z">
        <w:r w:rsidR="00B53E99">
          <w:rPr>
            <w:iCs/>
            <w:color w:val="000000"/>
          </w:rPr>
          <w:t xml:space="preserve">Then, we explored statistical support for an effect of temperature treatment </w:t>
        </w:r>
      </w:ins>
      <w:ins w:id="136" w:author="John Jackson" w:date="2025-07-01T14:15:00Z" w16du:dateUtc="2025-07-01T12:15:00Z">
        <w:r w:rsidR="00B53E99">
          <w:rPr>
            <w:iCs/>
            <w:color w:val="000000"/>
          </w:rPr>
          <w:t xml:space="preserve">and species by </w:t>
        </w:r>
      </w:ins>
      <w:ins w:id="137" w:author="John Jackson" w:date="2025-07-01T14:38:00Z" w16du:dateUtc="2025-07-01T12:38:00Z">
        <w:r w:rsidR="007F0B46">
          <w:rPr>
            <w:iCs/>
            <w:color w:val="000000"/>
          </w:rPr>
          <w:t>varying</w:t>
        </w:r>
      </w:ins>
      <w:ins w:id="138" w:author="John Jackson" w:date="2025-07-01T14:15:00Z" w16du:dateUtc="2025-07-01T12:15:00Z">
        <w:r w:rsidR="00B53E99">
          <w:rPr>
            <w:iCs/>
            <w:color w:val="000000"/>
          </w:rPr>
          <w:t xml:space="preserve"> the smooth</w:t>
        </w:r>
      </w:ins>
      <w:ins w:id="139" w:author="John Jackson" w:date="2025-07-01T14:38:00Z" w16du:dateUtc="2025-07-01T12:38:00Z">
        <w:r w:rsidR="007F0B46">
          <w:rPr>
            <w:iCs/>
            <w:color w:val="000000"/>
          </w:rPr>
          <w:t xml:space="preserve">ing term by temperature treatment, species, or </w:t>
        </w:r>
      </w:ins>
      <w:ins w:id="140" w:author="John Jackson" w:date="2025-07-01T14:39:00Z" w16du:dateUtc="2025-07-01T12:39:00Z">
        <w:r w:rsidR="007F0B46">
          <w:rPr>
            <w:iCs/>
            <w:color w:val="000000"/>
          </w:rPr>
          <w:t>an interaction between both terms.</w:t>
        </w:r>
        <w:r w:rsidR="007F0B46">
          <w:rPr>
            <w:iCs/>
          </w:rPr>
          <w:t xml:space="preserve"> The resulting model selection was performed on four candidate models with varying effects of temperature treat</w:t>
        </w:r>
      </w:ins>
      <w:ins w:id="141" w:author="John Jackson" w:date="2025-07-01T14:41:00Z" w16du:dateUtc="2025-07-01T12:41:00Z">
        <w:r w:rsidR="007F0B46">
          <w:rPr>
            <w:iCs/>
          </w:rPr>
          <w:t xml:space="preserve">ment and species differences. </w:t>
        </w:r>
      </w:ins>
      <w:ins w:id="142" w:author="John Jackson" w:date="2025-07-01T14:11:00Z" w16du:dateUtc="2025-07-01T12:11:00Z">
        <w:r w:rsidR="00214EC2">
          <w:rPr>
            <w:iCs/>
            <w:color w:val="000000"/>
          </w:rPr>
          <w:t>All discrete-time hazard models</w:t>
        </w:r>
        <w:r w:rsidR="00B53E99">
          <w:rPr>
            <w:iCs/>
            <w:color w:val="000000"/>
          </w:rPr>
          <w:t xml:space="preserve"> included a truncated normal prior for the standard deviation of the indi</w:t>
        </w:r>
      </w:ins>
      <w:ins w:id="143" w:author="John Jackson" w:date="2025-07-01T14:12:00Z" w16du:dateUtc="2025-07-01T12:12:00Z">
        <w:r w:rsidR="00B53E99">
          <w:rPr>
            <w:iCs/>
            <w:color w:val="000000"/>
          </w:rPr>
          <w:t>vidual ID random effect (mean = 0, standard deviation = 0.25, lower bound = 0), and a truncated normal prior for the basis weights of the smoothing term (</w:t>
        </w:r>
      </w:ins>
      <w:ins w:id="144" w:author="John Jackson" w:date="2025-07-01T14:13:00Z" w16du:dateUtc="2025-07-01T12:13:00Z">
        <w:r w:rsidR="00B53E99">
          <w:rPr>
            <w:iCs/>
            <w:color w:val="000000"/>
          </w:rPr>
          <w:t>mean = 0, standard deviation = 1, lower bound = 0</w:t>
        </w:r>
      </w:ins>
      <w:ins w:id="145" w:author="John Jackson" w:date="2025-07-01T14:12:00Z" w16du:dateUtc="2025-07-01T12:12:00Z">
        <w:r w:rsidR="00B53E99">
          <w:rPr>
            <w:iCs/>
            <w:color w:val="000000"/>
          </w:rPr>
          <w:t>)</w:t>
        </w:r>
      </w:ins>
      <w:ins w:id="146" w:author="John Jackson" w:date="2025-07-01T14:13:00Z" w16du:dateUtc="2025-07-01T12:13:00Z">
        <w:r w:rsidR="00B53E99">
          <w:rPr>
            <w:iCs/>
            <w:color w:val="000000"/>
          </w:rPr>
          <w:t>.</w:t>
        </w:r>
      </w:ins>
    </w:p>
    <w:p w14:paraId="02B7D442" w14:textId="77777777" w:rsidR="000201E8" w:rsidRDefault="000201E8" w:rsidP="00F34402">
      <w:pPr>
        <w:rPr>
          <w:ins w:id="147" w:author="John Jackson" w:date="2025-07-02T12:01:00Z" w16du:dateUtc="2025-07-02T10:01:00Z"/>
          <w:iCs/>
          <w:color w:val="000000"/>
        </w:rPr>
      </w:pPr>
    </w:p>
    <w:p w14:paraId="3C27291C" w14:textId="62CE5A55" w:rsidR="000201E8" w:rsidRPr="000201E8" w:rsidRDefault="000201E8" w:rsidP="00F34402">
      <w:pPr>
        <w:rPr>
          <w:ins w:id="148" w:author="John Jackson" w:date="2025-07-01T14:13:00Z" w16du:dateUtc="2025-07-01T12:13:00Z"/>
          <w:b/>
          <w:bCs/>
          <w:iCs/>
          <w:rPrChange w:id="149" w:author="John Jackson" w:date="2025-07-02T12:01:00Z" w16du:dateUtc="2025-07-02T10:01:00Z">
            <w:rPr>
              <w:ins w:id="150" w:author="John Jackson" w:date="2025-07-01T14:13:00Z" w16du:dateUtc="2025-07-01T12:13:00Z"/>
              <w:iCs/>
              <w:color w:val="000000"/>
            </w:rPr>
          </w:rPrChange>
        </w:rPr>
      </w:pPr>
      <w:ins w:id="151" w:author="John Jackson" w:date="2025-07-02T12:01:00Z" w16du:dateUtc="2025-07-02T10:01:00Z">
        <w:r>
          <w:rPr>
            <w:b/>
            <w:bCs/>
            <w:iCs/>
            <w:color w:val="000000"/>
          </w:rPr>
          <w:t>Imago morphology</w:t>
        </w:r>
      </w:ins>
    </w:p>
    <w:p w14:paraId="5DE79055" w14:textId="3767C830" w:rsidR="00B53E99" w:rsidRDefault="005E6BB4" w:rsidP="00F34402">
      <w:pPr>
        <w:rPr>
          <w:ins w:id="152" w:author="John Jackson" w:date="2025-07-02T15:18:00Z" w16du:dateUtc="2025-07-02T13:18:00Z"/>
          <w:iCs/>
          <w:color w:val="000000"/>
        </w:rPr>
      </w:pPr>
      <w:ins w:id="153" w:author="John Jackson" w:date="2025-07-02T12:23:00Z" w16du:dateUtc="2025-07-02T10:23:00Z">
        <w:r>
          <w:rPr>
            <w:iCs/>
            <w:color w:val="000000"/>
          </w:rPr>
          <w:t>We investigated the effect of temperature treatments on imago morphology using multivariate lin</w:t>
        </w:r>
      </w:ins>
      <w:ins w:id="154" w:author="John Jackson" w:date="2025-07-02T12:24:00Z" w16du:dateUtc="2025-07-02T10:24:00Z">
        <w:r>
          <w:rPr>
            <w:iCs/>
            <w:color w:val="000000"/>
          </w:rPr>
          <w:t>ear regressions.</w:t>
        </w:r>
      </w:ins>
      <w:ins w:id="155" w:author="John Jackson" w:date="2025-07-02T12:51:00Z" w16du:dateUtc="2025-07-02T10:51:00Z">
        <w:r w:rsidR="00DF61B4">
          <w:rPr>
            <w:iCs/>
            <w:color w:val="000000"/>
          </w:rPr>
          <w:t xml:space="preserve"> </w:t>
        </w:r>
      </w:ins>
      <w:ins w:id="156" w:author="John Jackson" w:date="2025-07-02T12:54:00Z" w16du:dateUtc="2025-07-02T10:54:00Z">
        <w:r w:rsidR="00EE2353">
          <w:rPr>
            <w:iCs/>
            <w:color w:val="000000"/>
          </w:rPr>
          <w:t>The morphological trait</w:t>
        </w:r>
      </w:ins>
      <w:ins w:id="157" w:author="John Jackson" w:date="2025-07-02T15:06:00Z" w16du:dateUtc="2025-07-02T13:06:00Z">
        <w:r w:rsidR="00CB428A">
          <w:rPr>
            <w:iCs/>
            <w:color w:val="000000"/>
          </w:rPr>
          <w:t>s</w:t>
        </w:r>
      </w:ins>
      <w:ins w:id="158" w:author="John Jackson" w:date="2025-07-02T12:54:00Z" w16du:dateUtc="2025-07-02T10:54:00Z">
        <w:r w:rsidR="00EE2353">
          <w:rPr>
            <w:iCs/>
            <w:color w:val="000000"/>
          </w:rPr>
          <w:t xml:space="preserve"> of interest were body weight (</w:t>
        </w:r>
      </w:ins>
      <w:ins w:id="159" w:author="John Jackson" w:date="2025-07-02T12:55:00Z" w16du:dateUtc="2025-07-02T10:55:00Z">
        <w:r w:rsidR="00EE2353">
          <w:rPr>
            <w:iCs/>
            <w:color w:val="000000"/>
          </w:rPr>
          <w:t>g</w:t>
        </w:r>
      </w:ins>
      <w:ins w:id="160" w:author="John Jackson" w:date="2025-07-02T12:54:00Z" w16du:dateUtc="2025-07-02T10:54:00Z">
        <w:r w:rsidR="00EE2353">
          <w:rPr>
            <w:iCs/>
            <w:color w:val="000000"/>
          </w:rPr>
          <w:t>)</w:t>
        </w:r>
      </w:ins>
      <w:ins w:id="161" w:author="John Jackson" w:date="2025-07-02T12:55:00Z" w16du:dateUtc="2025-07-02T10:55:00Z">
        <w:r w:rsidR="00EE2353">
          <w:rPr>
            <w:iCs/>
            <w:color w:val="000000"/>
          </w:rPr>
          <w:t>, body</w:t>
        </w:r>
      </w:ins>
      <w:ins w:id="162" w:author="John Jackson" w:date="2025-07-02T12:52:00Z" w16du:dateUtc="2025-07-02T10:52:00Z">
        <w:r w:rsidR="00EE2353">
          <w:rPr>
            <w:iCs/>
            <w:color w:val="000000"/>
          </w:rPr>
          <w:t xml:space="preserve"> </w:t>
        </w:r>
      </w:ins>
      <w:ins w:id="163" w:author="John Jackson" w:date="2025-07-02T12:55:00Z" w16du:dateUtc="2025-07-02T10:55:00Z">
        <w:r w:rsidR="00EE2353">
          <w:rPr>
            <w:iCs/>
            <w:color w:val="000000"/>
          </w:rPr>
          <w:t>le</w:t>
        </w:r>
      </w:ins>
      <w:ins w:id="164" w:author="John Jackson" w:date="2025-07-02T12:56:00Z" w16du:dateUtc="2025-07-02T10:56:00Z">
        <w:r w:rsidR="00EE2353">
          <w:rPr>
            <w:iCs/>
            <w:color w:val="000000"/>
          </w:rPr>
          <w:t xml:space="preserve">ngth (mm) and </w:t>
        </w:r>
        <w:r w:rsidR="00EE2353">
          <w:rPr>
            <w:iCs/>
            <w:color w:val="000000"/>
          </w:rPr>
          <w:lastRenderedPageBreak/>
          <w:t>forewing length (mm)</w:t>
        </w:r>
      </w:ins>
      <w:ins w:id="165" w:author="John Jackson" w:date="2025-07-02T14:26:00Z" w16du:dateUtc="2025-07-02T12:26:00Z">
        <w:r w:rsidR="008D358B">
          <w:rPr>
            <w:iCs/>
            <w:color w:val="000000"/>
          </w:rPr>
          <w:t xml:space="preserve"> </w:t>
        </w:r>
      </w:ins>
      <w:ins w:id="166" w:author="John Jackson" w:date="2025-07-02T15:17:00Z" w16du:dateUtc="2025-07-02T13:17:00Z">
        <w:r w:rsidR="00DD5B20">
          <w:rPr>
            <w:iCs/>
            <w:color w:val="000000"/>
          </w:rPr>
          <w:t xml:space="preserve">measured </w:t>
        </w:r>
      </w:ins>
      <w:ins w:id="167" w:author="John Jackson" w:date="2025-07-02T14:26:00Z" w16du:dateUtc="2025-07-02T12:26:00Z">
        <w:r w:rsidR="008D358B">
          <w:rPr>
            <w:iCs/>
            <w:color w:val="000000"/>
          </w:rPr>
          <w:t>for individuals that reached the imago stage</w:t>
        </w:r>
      </w:ins>
      <w:ins w:id="168" w:author="John Jackson" w:date="2025-07-02T12:56:00Z" w16du:dateUtc="2025-07-02T10:56:00Z">
        <w:r w:rsidR="00EE2353">
          <w:rPr>
            <w:iCs/>
            <w:color w:val="000000"/>
          </w:rPr>
          <w:t>. We used multivariate models to account for strong covariance between morphological characteristics</w:t>
        </w:r>
      </w:ins>
      <w:ins w:id="169" w:author="John Jackson" w:date="2025-07-02T13:31:00Z" w16du:dateUtc="2025-07-02T11:31:00Z">
        <w:r w:rsidR="0001170B">
          <w:rPr>
            <w:iCs/>
            <w:color w:val="000000"/>
          </w:rPr>
          <w:t>.</w:t>
        </w:r>
      </w:ins>
      <w:ins w:id="170" w:author="John Jackson" w:date="2025-07-02T14:31:00Z" w16du:dateUtc="2025-07-02T12:31:00Z">
        <w:r w:rsidR="008D358B">
          <w:rPr>
            <w:iCs/>
            <w:color w:val="000000"/>
          </w:rPr>
          <w:t xml:space="preserve"> </w:t>
        </w:r>
      </w:ins>
      <w:ins w:id="171" w:author="John Jackson" w:date="2025-07-02T15:05:00Z" w16du:dateUtc="2025-07-02T13:05:00Z">
        <w:r w:rsidR="00CB428A">
          <w:rPr>
            <w:iCs/>
            <w:color w:val="000000"/>
          </w:rPr>
          <w:t>We used Gaussian regressions with z-</w:t>
        </w:r>
      </w:ins>
      <w:ins w:id="172" w:author="John Jackson" w:date="2025-07-02T15:33:00Z" w16du:dateUtc="2025-07-02T13:33:00Z">
        <w:r w:rsidR="00A6420B">
          <w:rPr>
            <w:iCs/>
            <w:color w:val="000000"/>
          </w:rPr>
          <w:t xml:space="preserve">transformed (mean and standard-deviation </w:t>
        </w:r>
        <w:proofErr w:type="spellStart"/>
        <w:r w:rsidR="00A6420B">
          <w:rPr>
            <w:iCs/>
            <w:color w:val="000000"/>
          </w:rPr>
          <w:t>centered</w:t>
        </w:r>
        <w:proofErr w:type="spellEnd"/>
        <w:r w:rsidR="00A6420B">
          <w:rPr>
            <w:iCs/>
            <w:color w:val="000000"/>
          </w:rPr>
          <w:t>)</w:t>
        </w:r>
      </w:ins>
      <w:ins w:id="173" w:author="John Jackson" w:date="2025-07-02T15:05:00Z" w16du:dateUtc="2025-07-02T13:05:00Z">
        <w:r w:rsidR="00CB428A">
          <w:rPr>
            <w:iCs/>
            <w:color w:val="000000"/>
          </w:rPr>
          <w:t xml:space="preserve"> morphological traits. </w:t>
        </w:r>
      </w:ins>
      <w:ins w:id="174" w:author="John Jackson" w:date="2025-07-02T14:31:00Z" w16du:dateUtc="2025-07-02T12:31:00Z">
        <w:r w:rsidR="008D358B">
          <w:rPr>
            <w:iCs/>
            <w:color w:val="000000"/>
          </w:rPr>
          <w:t xml:space="preserve">Multivariate models were constructed from </w:t>
        </w:r>
      </w:ins>
      <w:ins w:id="175" w:author="John Jackson" w:date="2025-07-02T14:32:00Z" w16du:dateUtc="2025-07-02T12:32:00Z">
        <w:r w:rsidR="008D358B">
          <w:rPr>
            <w:iCs/>
            <w:color w:val="000000"/>
          </w:rPr>
          <w:t>constituent regressions for each of the morphological traits</w:t>
        </w:r>
      </w:ins>
      <w:ins w:id="176" w:author="John Jackson" w:date="2025-07-02T14:31:00Z" w16du:dateUtc="2025-07-02T12:31:00Z">
        <w:r w:rsidR="008D358B">
          <w:rPr>
            <w:iCs/>
            <w:color w:val="000000"/>
          </w:rPr>
          <w:t>,</w:t>
        </w:r>
      </w:ins>
      <w:ins w:id="177" w:author="John Jackson" w:date="2025-07-02T14:34:00Z" w16du:dateUtc="2025-07-02T12:34:00Z">
        <w:r w:rsidR="008D358B">
          <w:rPr>
            <w:iCs/>
            <w:color w:val="000000"/>
          </w:rPr>
          <w:t xml:space="preserve"> which were combined including</w:t>
        </w:r>
      </w:ins>
      <w:ins w:id="178" w:author="John Jackson" w:date="2025-07-02T14:35:00Z" w16du:dateUtc="2025-07-02T12:35:00Z">
        <w:r w:rsidR="008D358B">
          <w:rPr>
            <w:iCs/>
            <w:color w:val="000000"/>
          </w:rPr>
          <w:t xml:space="preserve"> residual correlation between the</w:t>
        </w:r>
      </w:ins>
      <w:ins w:id="179" w:author="John Jackson" w:date="2025-07-02T15:06:00Z" w16du:dateUtc="2025-07-02T13:06:00Z">
        <w:r w:rsidR="00CB428A">
          <w:rPr>
            <w:iCs/>
            <w:color w:val="000000"/>
          </w:rPr>
          <w:t>se</w:t>
        </w:r>
      </w:ins>
      <w:ins w:id="180" w:author="John Jackson" w:date="2025-07-02T14:35:00Z" w16du:dateUtc="2025-07-02T12:35:00Z">
        <w:r w:rsidR="008D358B">
          <w:rPr>
            <w:iCs/>
            <w:color w:val="000000"/>
          </w:rPr>
          <w:t xml:space="preserve"> response variables. The base models of </w:t>
        </w:r>
      </w:ins>
      <w:ins w:id="181" w:author="John Jackson" w:date="2025-07-02T14:36:00Z" w16du:dateUtc="2025-07-02T12:36:00Z">
        <w:r w:rsidR="008D358B">
          <w:rPr>
            <w:iCs/>
            <w:color w:val="000000"/>
          </w:rPr>
          <w:t xml:space="preserve">all </w:t>
        </w:r>
      </w:ins>
      <w:ins w:id="182" w:author="John Jackson" w:date="2025-07-02T14:35:00Z" w16du:dateUtc="2025-07-02T12:35:00Z">
        <w:r w:rsidR="008D358B">
          <w:rPr>
            <w:iCs/>
            <w:color w:val="000000"/>
          </w:rPr>
          <w:t>morphology</w:t>
        </w:r>
      </w:ins>
      <w:ins w:id="183" w:author="John Jackson" w:date="2025-07-02T14:36:00Z" w16du:dateUtc="2025-07-02T12:36:00Z">
        <w:r w:rsidR="00987085">
          <w:rPr>
            <w:iCs/>
            <w:color w:val="000000"/>
          </w:rPr>
          <w:t xml:space="preserve"> model components</w:t>
        </w:r>
      </w:ins>
      <w:ins w:id="184" w:author="John Jackson" w:date="2025-07-02T14:35:00Z" w16du:dateUtc="2025-07-02T12:35:00Z">
        <w:r w:rsidR="008D358B">
          <w:rPr>
            <w:iCs/>
            <w:color w:val="000000"/>
          </w:rPr>
          <w:t xml:space="preserve"> included </w:t>
        </w:r>
      </w:ins>
      <w:ins w:id="185" w:author="John Jackson" w:date="2025-07-02T14:36:00Z" w16du:dateUtc="2025-07-02T12:36:00Z">
        <w:r w:rsidR="008D358B">
          <w:rPr>
            <w:iCs/>
            <w:color w:val="000000"/>
          </w:rPr>
          <w:t>an effect of species, sex, and</w:t>
        </w:r>
        <w:r w:rsidR="00987085">
          <w:rPr>
            <w:iCs/>
            <w:color w:val="000000"/>
          </w:rPr>
          <w:t xml:space="preserve"> </w:t>
        </w:r>
        <w:proofErr w:type="gramStart"/>
        <w:r w:rsidR="00987085">
          <w:rPr>
            <w:iCs/>
            <w:color w:val="000000"/>
          </w:rPr>
          <w:t>their</w:t>
        </w:r>
        <w:r w:rsidR="008D358B">
          <w:rPr>
            <w:iCs/>
            <w:color w:val="000000"/>
          </w:rPr>
          <w:t xml:space="preserve"> a</w:t>
        </w:r>
        <w:proofErr w:type="gramEnd"/>
        <w:r w:rsidR="008D358B">
          <w:rPr>
            <w:iCs/>
            <w:color w:val="000000"/>
          </w:rPr>
          <w:t xml:space="preserve"> two-way interaction</w:t>
        </w:r>
        <w:r w:rsidR="00987085">
          <w:rPr>
            <w:iCs/>
            <w:color w:val="000000"/>
          </w:rPr>
          <w:t>.</w:t>
        </w:r>
      </w:ins>
      <w:ins w:id="186" w:author="John Jackson" w:date="2025-07-02T15:04:00Z" w16du:dateUtc="2025-07-02T13:04:00Z">
        <w:r w:rsidR="00CB428A">
          <w:rPr>
            <w:iCs/>
            <w:color w:val="000000"/>
          </w:rPr>
          <w:t xml:space="preserve"> Cand</w:t>
        </w:r>
      </w:ins>
      <w:ins w:id="187" w:author="John Jackson" w:date="2025-07-02T15:06:00Z" w16du:dateUtc="2025-07-02T13:06:00Z">
        <w:r w:rsidR="00CB428A">
          <w:rPr>
            <w:iCs/>
            <w:color w:val="000000"/>
          </w:rPr>
          <w:t>idate models included the addition of a univariate temperature effect</w:t>
        </w:r>
      </w:ins>
      <w:ins w:id="188" w:author="John Jackson" w:date="2025-07-02T15:07:00Z" w16du:dateUtc="2025-07-02T13:07:00Z">
        <w:r w:rsidR="00CB428A">
          <w:rPr>
            <w:iCs/>
            <w:color w:val="000000"/>
          </w:rPr>
          <w:t xml:space="preserve">, a two-way interaction between temperature treatment and sex, and a two-way interaction between temperature treatment and species. </w:t>
        </w:r>
      </w:ins>
      <w:ins w:id="189" w:author="John Jackson" w:date="2025-07-02T15:08:00Z" w16du:dateUtc="2025-07-02T13:08:00Z">
        <w:r w:rsidR="00CB428A">
          <w:rPr>
            <w:iCs/>
            <w:color w:val="000000"/>
          </w:rPr>
          <w:t xml:space="preserve">All multivariate models included an additional </w:t>
        </w:r>
        <w:r w:rsidR="00CB428A" w:rsidRPr="00CB428A">
          <w:rPr>
            <w:iCs/>
            <w:color w:val="000000"/>
          </w:rPr>
          <w:t>Lewandowski-</w:t>
        </w:r>
        <w:proofErr w:type="spellStart"/>
        <w:r w:rsidR="00CB428A" w:rsidRPr="00CB428A">
          <w:rPr>
            <w:iCs/>
            <w:color w:val="000000"/>
          </w:rPr>
          <w:t>Kurowicka</w:t>
        </w:r>
        <w:proofErr w:type="spellEnd"/>
        <w:r w:rsidR="00CB428A" w:rsidRPr="00CB428A">
          <w:rPr>
            <w:iCs/>
            <w:color w:val="000000"/>
          </w:rPr>
          <w:t xml:space="preserve">-Joe </w:t>
        </w:r>
        <w:r w:rsidR="00CB428A">
          <w:rPr>
            <w:iCs/>
            <w:color w:val="000000"/>
          </w:rPr>
          <w:t xml:space="preserve">prior </w:t>
        </w:r>
      </w:ins>
      <w:ins w:id="190" w:author="John Jackson" w:date="2025-07-02T15:17:00Z" w16du:dateUtc="2025-07-02T13:17:00Z">
        <w:r w:rsidR="00DD5B20">
          <w:rPr>
            <w:iCs/>
            <w:color w:val="000000"/>
          </w:rPr>
          <w:t>with a shape parameter of two.</w:t>
        </w:r>
      </w:ins>
    </w:p>
    <w:p w14:paraId="2E4BF2E9" w14:textId="77777777" w:rsidR="00DD5B20" w:rsidRDefault="00DD5B20" w:rsidP="00F34402">
      <w:pPr>
        <w:rPr>
          <w:ins w:id="191" w:author="John Jackson" w:date="2025-07-02T15:18:00Z" w16du:dateUtc="2025-07-02T13:18:00Z"/>
          <w:iCs/>
          <w:color w:val="000000"/>
        </w:rPr>
      </w:pPr>
    </w:p>
    <w:p w14:paraId="194D9E9A" w14:textId="5DD2DF5E" w:rsidR="00DD5B20" w:rsidRDefault="00DD5B20" w:rsidP="00F34402">
      <w:pPr>
        <w:rPr>
          <w:ins w:id="192" w:author="John Jackson" w:date="2025-07-02T15:18:00Z" w16du:dateUtc="2025-07-02T13:18:00Z"/>
          <w:b/>
          <w:bCs/>
          <w:iCs/>
          <w:color w:val="000000"/>
        </w:rPr>
      </w:pPr>
      <w:ins w:id="193" w:author="John Jackson" w:date="2025-07-02T15:18:00Z" w16du:dateUtc="2025-07-02T13:18:00Z">
        <w:r>
          <w:rPr>
            <w:b/>
            <w:bCs/>
            <w:iCs/>
            <w:color w:val="000000"/>
          </w:rPr>
          <w:t>Pit traps and feeding behaviour</w:t>
        </w:r>
      </w:ins>
    </w:p>
    <w:p w14:paraId="6D0CBF4A" w14:textId="70CCB028" w:rsidR="00DD5B20" w:rsidRPr="00DD5B20" w:rsidRDefault="00DD5B20" w:rsidP="00F34402">
      <w:pPr>
        <w:rPr>
          <w:ins w:id="194" w:author="John Jackson" w:date="2025-07-01T13:52:00Z" w16du:dateUtc="2025-07-01T11:52:00Z"/>
          <w:iCs/>
        </w:rPr>
      </w:pPr>
      <w:ins w:id="195" w:author="John Jackson" w:date="2025-07-02T15:21:00Z" w16du:dateUtc="2025-07-02T13:21:00Z">
        <w:r>
          <w:rPr>
            <w:iCs/>
            <w:color w:val="000000"/>
          </w:rPr>
          <w:t>Finally, we tested how temperature treatments influenced features of larval pit traps</w:t>
        </w:r>
      </w:ins>
      <w:ins w:id="196" w:author="John Jackson" w:date="2025-07-02T15:22:00Z" w16du:dateUtc="2025-07-02T13:22:00Z">
        <w:r>
          <w:rPr>
            <w:iCs/>
            <w:color w:val="000000"/>
          </w:rPr>
          <w:t xml:space="preserve"> and feeding behaviour.</w:t>
        </w:r>
      </w:ins>
      <w:ins w:id="197" w:author="John Jackson" w:date="2025-07-02T15:23:00Z" w16du:dateUtc="2025-07-02T13:23:00Z">
        <w:r>
          <w:rPr>
            <w:iCs/>
            <w:color w:val="000000"/>
          </w:rPr>
          <w:t xml:space="preserve"> </w:t>
        </w:r>
      </w:ins>
      <w:ins w:id="198" w:author="John Jackson" w:date="2025-07-02T15:56:00Z" w16du:dateUtc="2025-07-02T13:56:00Z">
        <w:r w:rsidR="005F4FC3">
          <w:rPr>
            <w:iCs/>
            <w:color w:val="000000"/>
          </w:rPr>
          <w:t>Sex was not included in these models as traps were constr</w:t>
        </w:r>
      </w:ins>
      <w:ins w:id="199" w:author="John Jackson" w:date="2025-07-02T15:57:00Z" w16du:dateUtc="2025-07-02T13:57:00Z">
        <w:r w:rsidR="005F4FC3">
          <w:rPr>
            <w:iCs/>
            <w:color w:val="000000"/>
          </w:rPr>
          <w:t xml:space="preserve">ucted before sex was determined. </w:t>
        </w:r>
      </w:ins>
      <w:ins w:id="200" w:author="John Jackson" w:date="2025-07-02T15:23:00Z" w16du:dateUtc="2025-07-02T13:23:00Z">
        <w:r>
          <w:rPr>
            <w:iCs/>
            <w:color w:val="000000"/>
          </w:rPr>
          <w:t>For the pit traps</w:t>
        </w:r>
      </w:ins>
      <w:ins w:id="201" w:author="John Jackson" w:date="2025-07-02T15:24:00Z" w16du:dateUtc="2025-07-02T13:24:00Z">
        <w:r>
          <w:rPr>
            <w:iCs/>
            <w:color w:val="000000"/>
          </w:rPr>
          <w:t xml:space="preserve">, we investigated the change in pit trap diameter </w:t>
        </w:r>
      </w:ins>
      <w:ins w:id="202" w:author="John Jackson" w:date="2025-07-02T15:30:00Z" w16du:dateUtc="2025-07-02T13:30:00Z">
        <w:r w:rsidR="00A6420B">
          <w:rPr>
            <w:iCs/>
            <w:color w:val="000000"/>
          </w:rPr>
          <w:t xml:space="preserve">(mm) </w:t>
        </w:r>
      </w:ins>
      <w:ins w:id="203" w:author="John Jackson" w:date="2025-07-02T15:24:00Z" w16du:dateUtc="2025-07-02T13:24:00Z">
        <w:r>
          <w:rPr>
            <w:iCs/>
            <w:color w:val="000000"/>
          </w:rPr>
          <w:t xml:space="preserve">across the experiment, and the number of days </w:t>
        </w:r>
        <w:proofErr w:type="gramStart"/>
        <w:r>
          <w:rPr>
            <w:iCs/>
            <w:color w:val="000000"/>
          </w:rPr>
          <w:t xml:space="preserve">that </w:t>
        </w:r>
      </w:ins>
      <w:ins w:id="204" w:author="John Jackson" w:date="2025-07-02T15:30:00Z" w16du:dateUtc="2025-07-02T13:30:00Z">
        <w:r w:rsidR="00A6420B">
          <w:rPr>
            <w:iCs/>
            <w:color w:val="000000"/>
          </w:rPr>
          <w:t>individuals</w:t>
        </w:r>
        <w:proofErr w:type="gramEnd"/>
        <w:r w:rsidR="00A6420B">
          <w:rPr>
            <w:iCs/>
            <w:color w:val="000000"/>
          </w:rPr>
          <w:t xml:space="preserve"> used pit traps. Pit tr</w:t>
        </w:r>
      </w:ins>
      <w:ins w:id="205" w:author="John Jackson" w:date="2025-07-02T15:31:00Z" w16du:dateUtc="2025-07-02T13:31:00Z">
        <w:r w:rsidR="00A6420B">
          <w:rPr>
            <w:iCs/>
            <w:color w:val="000000"/>
          </w:rPr>
          <w:t xml:space="preserve">ap diameter was modelling using </w:t>
        </w:r>
      </w:ins>
      <w:ins w:id="206" w:author="John Jackson" w:date="2025-07-02T15:32:00Z" w16du:dateUtc="2025-07-02T13:32:00Z">
        <w:r w:rsidR="00A6420B">
          <w:rPr>
            <w:iCs/>
            <w:color w:val="000000"/>
          </w:rPr>
          <w:t>a similar</w:t>
        </w:r>
      </w:ins>
      <w:ins w:id="207" w:author="John Jackson" w:date="2025-07-02T15:31:00Z" w16du:dateUtc="2025-07-02T13:31:00Z">
        <w:r w:rsidR="00A6420B">
          <w:rPr>
            <w:iCs/>
            <w:color w:val="000000"/>
          </w:rPr>
          <w:t xml:space="preserve"> </w:t>
        </w:r>
      </w:ins>
      <w:ins w:id="208" w:author="John Jackson" w:date="2025-07-02T15:32:00Z" w16du:dateUtc="2025-07-02T13:32:00Z">
        <w:r w:rsidR="00A6420B">
          <w:rPr>
            <w:iCs/>
            <w:color w:val="000000"/>
          </w:rPr>
          <w:t>framework</w:t>
        </w:r>
      </w:ins>
      <w:ins w:id="209" w:author="John Jackson" w:date="2025-07-02T15:31:00Z" w16du:dateUtc="2025-07-02T13:31:00Z">
        <w:r w:rsidR="00A6420B">
          <w:rPr>
            <w:iCs/>
            <w:color w:val="000000"/>
          </w:rPr>
          <w:t xml:space="preserve"> to larval mortality models, </w:t>
        </w:r>
      </w:ins>
      <w:ins w:id="210" w:author="John Jackson" w:date="2025-07-02T15:32:00Z" w16du:dateUtc="2025-07-02T13:32:00Z">
        <w:r w:rsidR="00A6420B">
          <w:rPr>
            <w:iCs/>
            <w:color w:val="000000"/>
          </w:rPr>
          <w:t>but with gaussian models for z-transformed pit</w:t>
        </w:r>
      </w:ins>
      <w:ins w:id="211" w:author="John Jackson" w:date="2025-07-02T15:33:00Z" w16du:dateUtc="2025-07-02T13:33:00Z">
        <w:r w:rsidR="00A6420B">
          <w:rPr>
            <w:iCs/>
            <w:color w:val="000000"/>
          </w:rPr>
          <w:t xml:space="preserve"> diameter</w:t>
        </w:r>
      </w:ins>
      <w:ins w:id="212" w:author="John Jackson" w:date="2025-07-02T15:52:00Z" w16du:dateUtc="2025-07-02T13:52:00Z">
        <w:r w:rsidR="005F4FC3">
          <w:rPr>
            <w:iCs/>
            <w:color w:val="000000"/>
          </w:rPr>
          <w:t xml:space="preserve"> values</w:t>
        </w:r>
      </w:ins>
      <w:ins w:id="213" w:author="John Jackson" w:date="2025-07-02T15:33:00Z" w16du:dateUtc="2025-07-02T13:33:00Z">
        <w:r w:rsidR="00A6420B">
          <w:rPr>
            <w:iCs/>
            <w:color w:val="000000"/>
          </w:rPr>
          <w:t xml:space="preserve">. The base model for pit diameter included a smoothed effect for </w:t>
        </w:r>
      </w:ins>
      <w:ins w:id="214" w:author="John Jackson" w:date="2025-07-02T15:34:00Z" w16du:dateUtc="2025-07-02T13:34:00Z">
        <w:r w:rsidR="00A6420B">
          <w:rPr>
            <w:iCs/>
            <w:color w:val="000000"/>
          </w:rPr>
          <w:t>experiment day, an effect of species, and the intercept-only random effect for individual</w:t>
        </w:r>
      </w:ins>
      <w:ins w:id="215" w:author="John Jackson" w:date="2025-07-02T15:52:00Z" w16du:dateUtc="2025-07-02T13:52:00Z">
        <w:r w:rsidR="005F4FC3">
          <w:rPr>
            <w:iCs/>
            <w:color w:val="000000"/>
          </w:rPr>
          <w:t>, and candidate models incorporated</w:t>
        </w:r>
      </w:ins>
      <w:ins w:id="216" w:author="John Jackson" w:date="2025-07-02T15:53:00Z" w16du:dateUtc="2025-07-02T13:53:00Z">
        <w:r w:rsidR="005F4FC3">
          <w:rPr>
            <w:iCs/>
            <w:color w:val="000000"/>
          </w:rPr>
          <w:t xml:space="preserve"> interactions with</w:t>
        </w:r>
      </w:ins>
      <w:ins w:id="217" w:author="John Jackson" w:date="2025-07-02T15:52:00Z" w16du:dateUtc="2025-07-02T13:52:00Z">
        <w:r w:rsidR="005F4FC3">
          <w:rPr>
            <w:iCs/>
            <w:color w:val="000000"/>
          </w:rPr>
          <w:t xml:space="preserve"> temperature treatment </w:t>
        </w:r>
      </w:ins>
      <w:ins w:id="218" w:author="John Jackson" w:date="2025-07-02T15:53:00Z" w16du:dateUtc="2025-07-02T13:53:00Z">
        <w:r w:rsidR="005F4FC3">
          <w:rPr>
            <w:iCs/>
            <w:color w:val="000000"/>
          </w:rPr>
          <w:t>and the smoothing term for day. Additionally, we explored the predictive performance of an individual-level smoothing term, to test individual difference</w:t>
        </w:r>
      </w:ins>
      <w:ins w:id="219" w:author="John Jackson" w:date="2025-07-02T15:54:00Z" w16du:dateUtc="2025-07-02T13:54:00Z">
        <w:r w:rsidR="005F4FC3">
          <w:rPr>
            <w:iCs/>
            <w:color w:val="000000"/>
          </w:rPr>
          <w:t>s in pit diameter changes across the experiment, as well as a random slopes model that included a linear effect of temperature treatment that varied by individuals. The time with a pit trap w</w:t>
        </w:r>
      </w:ins>
      <w:ins w:id="220" w:author="John Jackson" w:date="2025-07-02T15:55:00Z" w16du:dateUtc="2025-07-02T13:55:00Z">
        <w:r w:rsidR="005F4FC3">
          <w:rPr>
            <w:iCs/>
            <w:color w:val="000000"/>
          </w:rPr>
          <w:t xml:space="preserve">as scored for each </w:t>
        </w:r>
        <w:proofErr w:type="gramStart"/>
        <w:r w:rsidR="005F4FC3">
          <w:rPr>
            <w:iCs/>
            <w:color w:val="000000"/>
          </w:rPr>
          <w:t>individuals</w:t>
        </w:r>
        <w:proofErr w:type="gramEnd"/>
        <w:r w:rsidR="005F4FC3">
          <w:rPr>
            <w:iCs/>
            <w:color w:val="000000"/>
          </w:rPr>
          <w:t xml:space="preserve"> as the number of days that the structure persisted across the experiment. We modelled the number of days with a pit trap as a Poisson process, with </w:t>
        </w:r>
      </w:ins>
      <w:ins w:id="221" w:author="John Jackson" w:date="2025-07-02T15:56:00Z" w16du:dateUtc="2025-07-02T13:56:00Z">
        <w:r w:rsidR="005F4FC3">
          <w:rPr>
            <w:iCs/>
            <w:color w:val="000000"/>
          </w:rPr>
          <w:t>the base model including a univariate effe</w:t>
        </w:r>
      </w:ins>
      <w:ins w:id="222" w:author="John Jackson" w:date="2025-07-02T16:02:00Z" w16du:dateUtc="2025-07-02T14:02:00Z">
        <w:r w:rsidR="002E537E">
          <w:rPr>
            <w:iCs/>
            <w:color w:val="000000"/>
          </w:rPr>
          <w:t>c</w:t>
        </w:r>
      </w:ins>
      <w:ins w:id="223" w:author="John Jackson" w:date="2025-07-02T15:56:00Z" w16du:dateUtc="2025-07-02T13:56:00Z">
        <w:r w:rsidR="005F4FC3">
          <w:rPr>
            <w:iCs/>
            <w:color w:val="000000"/>
          </w:rPr>
          <w:t xml:space="preserve">t of species and the intercept-only random effect of individual. Then, we explored the incorporation of a linear effect of temperature treatment, as well as </w:t>
        </w:r>
      </w:ins>
      <w:ins w:id="224" w:author="John Jackson" w:date="2025-07-02T15:57:00Z" w16du:dateUtc="2025-07-02T13:57:00Z">
        <w:r w:rsidR="005F4FC3">
          <w:rPr>
            <w:iCs/>
            <w:color w:val="000000"/>
          </w:rPr>
          <w:t>a two-way interaction with species.</w:t>
        </w:r>
      </w:ins>
      <w:ins w:id="225" w:author="John Jackson" w:date="2025-07-02T15:58:00Z" w16du:dateUtc="2025-07-02T13:58:00Z">
        <w:r w:rsidR="005F4FC3">
          <w:rPr>
            <w:iCs/>
            <w:color w:val="000000"/>
          </w:rPr>
          <w:t xml:space="preserve"> The final model selection took place for feeding behaviour, which was recorded for the subset of the individuals present in experiment </w:t>
        </w:r>
      </w:ins>
      <w:ins w:id="226" w:author="John Jackson" w:date="2025-07-02T15:59:00Z" w16du:dateUtc="2025-07-02T13:59:00Z">
        <w:r w:rsidR="005F4FC3">
          <w:rPr>
            <w:iCs/>
            <w:color w:val="000000"/>
          </w:rPr>
          <w:t xml:space="preserve">3. Here, the daily occurrence of feeding was scored binomially (fed or not fed), which we used to construct </w:t>
        </w:r>
      </w:ins>
      <w:ins w:id="227" w:author="John Jackson" w:date="2025-07-02T16:00:00Z" w16du:dateUtc="2025-07-02T14:00:00Z">
        <w:r w:rsidR="005F4FC3">
          <w:rPr>
            <w:iCs/>
            <w:color w:val="000000"/>
          </w:rPr>
          <w:t xml:space="preserve">time-to-event data for each individual (censoring when individuals entered pupation or died). </w:t>
        </w:r>
      </w:ins>
      <w:ins w:id="228" w:author="John Jackson" w:date="2025-07-02T16:01:00Z" w16du:dateUtc="2025-07-02T14:01:00Z">
        <w:r w:rsidR="005F4FC3">
          <w:rPr>
            <w:iCs/>
            <w:color w:val="000000"/>
          </w:rPr>
          <w:t>We used discrete-time survival analysis for feeding behaviour as above, but used a logit link function to reflect the odds of feeding on a given day.</w:t>
        </w:r>
      </w:ins>
      <w:ins w:id="229" w:author="John Jackson" w:date="2025-07-02T16:02:00Z" w16du:dateUtc="2025-07-02T14:02:00Z">
        <w:r w:rsidR="002E537E">
          <w:rPr>
            <w:iCs/>
            <w:color w:val="000000"/>
          </w:rPr>
          <w:t xml:space="preserve"> Feeding behaviour models did not include species effects, and instead tested for the support of a model including temperature treatment interacting with a smoothed effect of day.</w:t>
        </w:r>
      </w:ins>
    </w:p>
    <w:p w14:paraId="0E7BDF73" w14:textId="77777777" w:rsidR="00F34402" w:rsidRPr="00F34402" w:rsidRDefault="00F34402">
      <w:pPr>
        <w:rPr>
          <w:ins w:id="230" w:author="John Jackson" w:date="2025-07-01T10:35:00Z" w16du:dateUtc="2025-07-01T08:35:00Z"/>
          <w:rPrChange w:id="231" w:author="John Jackson" w:date="2025-07-01T13:52:00Z" w16du:dateUtc="2025-07-01T11:52:00Z">
            <w:rPr>
              <w:ins w:id="232" w:author="John Jackson" w:date="2025-07-01T10:35:00Z" w16du:dateUtc="2025-07-01T08:35:00Z"/>
              <w:b/>
              <w:color w:val="000000"/>
              <w:sz w:val="22"/>
              <w:szCs w:val="22"/>
            </w:rPr>
          </w:rPrChange>
        </w:rPr>
        <w:pPrChange w:id="233" w:author="John Jackson" w:date="2025-07-01T13:52:00Z" w16du:dateUtc="2025-07-01T11:52:00Z">
          <w:pPr>
            <w:pStyle w:val="Heading3"/>
            <w:keepNext w:val="0"/>
            <w:keepLines w:val="0"/>
            <w:spacing w:before="280"/>
          </w:pPr>
        </w:pPrChange>
      </w:pPr>
    </w:p>
    <w:p w14:paraId="55D01E47" w14:textId="39BF1C1C" w:rsidR="008C33CD" w:rsidRDefault="00000000">
      <w:pPr>
        <w:pStyle w:val="Heading3"/>
        <w:keepNext w:val="0"/>
        <w:keepLines w:val="0"/>
        <w:spacing w:before="280"/>
        <w:rPr>
          <w:b/>
          <w:color w:val="000000"/>
          <w:sz w:val="22"/>
          <w:szCs w:val="22"/>
        </w:rPr>
      </w:pPr>
      <w:r>
        <w:rPr>
          <w:b/>
          <w:color w:val="000000"/>
          <w:sz w:val="22"/>
          <w:szCs w:val="22"/>
        </w:rPr>
        <w:t>Results</w:t>
      </w:r>
    </w:p>
    <w:p w14:paraId="2C2668E1" w14:textId="77777777" w:rsidR="008C33CD" w:rsidDel="00106FF9" w:rsidRDefault="008C33CD">
      <w:pPr>
        <w:rPr>
          <w:del w:id="234" w:author="John Jackson" w:date="2025-07-03T12:08:00Z" w16du:dateUtc="2025-07-03T10:08:00Z"/>
          <w:sz w:val="18"/>
          <w:szCs w:val="18"/>
        </w:rPr>
      </w:pPr>
    </w:p>
    <w:p w14:paraId="58924678" w14:textId="77777777" w:rsidR="008C33CD" w:rsidRDefault="00000000">
      <w:pPr>
        <w:pStyle w:val="Heading3"/>
        <w:keepNext w:val="0"/>
        <w:keepLines w:val="0"/>
        <w:spacing w:before="280"/>
        <w:rPr>
          <w:b/>
          <w:color w:val="000000"/>
          <w:sz w:val="22"/>
          <w:szCs w:val="22"/>
        </w:rPr>
      </w:pPr>
      <w:bookmarkStart w:id="235" w:name="_xhyoktl61jqz" w:colFirst="0" w:colLast="0"/>
      <w:bookmarkEnd w:id="235"/>
      <w:r>
        <w:rPr>
          <w:b/>
          <w:color w:val="000000"/>
          <w:sz w:val="22"/>
          <w:szCs w:val="22"/>
        </w:rPr>
        <w:t>Developmental Duration</w:t>
      </w:r>
    </w:p>
    <w:p w14:paraId="7EA65569" w14:textId="761CFF93" w:rsidR="008C33CD" w:rsidRPr="00573C40" w:rsidRDefault="00000000">
      <w:pPr>
        <w:spacing w:before="240" w:after="240"/>
        <w:rPr>
          <w:iCs/>
        </w:rPr>
      </w:pPr>
      <w:r>
        <w:t>The total developmental duration (</w:t>
      </w:r>
      <w:r>
        <w:rPr>
          <w:i/>
        </w:rPr>
        <w:t xml:space="preserve">from larval stage to </w:t>
      </w:r>
      <w:del w:id="236" w:author="John Jackson" w:date="2025-07-03T12:10:00Z" w16du:dateUtc="2025-07-03T10:10:00Z">
        <w:r w:rsidDel="00106FF9">
          <w:rPr>
            <w:i/>
          </w:rPr>
          <w:delText xml:space="preserve">adult </w:delText>
        </w:r>
      </w:del>
      <w:ins w:id="237" w:author="John Jackson" w:date="2025-07-03T12:10:00Z" w16du:dateUtc="2025-07-03T10:10:00Z">
        <w:r w:rsidR="00106FF9">
          <w:rPr>
            <w:i/>
          </w:rPr>
          <w:t xml:space="preserve">imago </w:t>
        </w:r>
      </w:ins>
      <w:r>
        <w:rPr>
          <w:i/>
        </w:rPr>
        <w:t>emergence</w:t>
      </w:r>
      <w:r>
        <w:t xml:space="preserve">) </w:t>
      </w:r>
      <w:del w:id="238" w:author="John Jackson" w:date="2025-07-03T12:11:00Z" w16du:dateUtc="2025-07-03T10:11:00Z">
        <w:r w:rsidDel="00106FF9">
          <w:delText xml:space="preserve">varied significantly within </w:delText>
        </w:r>
        <w:r w:rsidDel="00106FF9">
          <w:rPr>
            <w:i/>
          </w:rPr>
          <w:delText>Myrmeleon almohadarum</w:delText>
        </w:r>
        <w:r w:rsidDel="00106FF9">
          <w:delText xml:space="preserve"> across different temperature treatments, whereas </w:delText>
        </w:r>
        <w:r w:rsidDel="00106FF9">
          <w:rPr>
            <w:i/>
          </w:rPr>
          <w:delText>Myrmeleon hyalinus</w:delText>
        </w:r>
        <w:r w:rsidDel="00106FF9">
          <w:delText xml:space="preserve"> exhibited no statistically significant differences in development time between temperature regimes</w:delText>
        </w:r>
      </w:del>
      <w:ins w:id="239" w:author="John Jackson" w:date="2025-07-03T12:11:00Z" w16du:dateUtc="2025-07-03T10:11:00Z">
        <w:r w:rsidR="00106FF9">
          <w:t xml:space="preserve">was substantially impacted </w:t>
        </w:r>
      </w:ins>
      <w:ins w:id="240" w:author="John Jackson" w:date="2025-07-03T12:12:00Z" w16du:dateUtc="2025-07-03T10:12:00Z">
        <w:r w:rsidR="00FA7AE4">
          <w:t xml:space="preserve">by temperature treatment in </w:t>
        </w:r>
      </w:ins>
      <w:proofErr w:type="spellStart"/>
      <w:ins w:id="241" w:author="John Jackson" w:date="2025-07-03T12:13:00Z" w16du:dateUtc="2025-07-03T10:13:00Z">
        <w:r w:rsidR="00FA7AE4">
          <w:rPr>
            <w:i/>
            <w:color w:val="000000"/>
          </w:rPr>
          <w:t>Myrmeleon</w:t>
        </w:r>
      </w:ins>
      <w:proofErr w:type="spellEnd"/>
      <w:ins w:id="242" w:author="John Jackson" w:date="2025-07-03T15:30:00Z" w16du:dateUtc="2025-07-03T13:30:00Z">
        <w:r w:rsidR="00A72145">
          <w:rPr>
            <w:iCs/>
            <w:color w:val="000000"/>
          </w:rPr>
          <w:t>, with a more rapid onset of emergence</w:t>
        </w:r>
        <w:r w:rsidR="00446103">
          <w:rPr>
            <w:iCs/>
            <w:color w:val="000000"/>
          </w:rPr>
          <w:t xml:space="preserve"> at higher temperatures </w:t>
        </w:r>
      </w:ins>
      <w:ins w:id="243" w:author="John Jackson" w:date="2025-07-03T12:13:00Z" w16du:dateUtc="2025-07-03T10:13:00Z">
        <w:r w:rsidR="00FA7AE4">
          <w:rPr>
            <w:iCs/>
            <w:color w:val="000000"/>
          </w:rPr>
          <w:t>(Figure X; Table SX)</w:t>
        </w:r>
      </w:ins>
      <w:r>
        <w:t>.</w:t>
      </w:r>
      <w:ins w:id="244" w:author="John Jackson" w:date="2025-07-03T12:17:00Z" w16du:dateUtc="2025-07-03T10:17:00Z">
        <w:r w:rsidR="00FA7AE4">
          <w:t xml:space="preserve"> In leave-one-out cross validation, we found strong statistical support for an interaction between the daily trend in emergence with temperature treatments (</w:t>
        </w:r>
      </w:ins>
      <m:oMath>
        <m:r>
          <w:ins w:id="245" w:author="John Jackson" w:date="2025-07-03T12:18:00Z" w16du:dateUtc="2025-07-03T10:18:00Z">
            <w:rPr>
              <w:rFonts w:ascii="Cambria Math" w:hAnsi="Cambria Math"/>
            </w:rPr>
            <m:t>∆elpd=11.2</m:t>
          </w:ins>
        </m:r>
      </m:oMath>
      <w:ins w:id="246" w:author="John Jackson" w:date="2025-07-03T12:18:00Z" w16du:dateUtc="2025-07-03T10:18:00Z">
        <w:r w:rsidR="00FA7AE4">
          <w:t xml:space="preserve"> </w:t>
        </w:r>
      </w:ins>
      <w:ins w:id="247" w:author="John Jackson" w:date="2025-07-03T12:19:00Z" w16du:dateUtc="2025-07-03T10:19:00Z">
        <w:r w:rsidR="00FA7AE4">
          <w:t>compared</w:t>
        </w:r>
      </w:ins>
      <w:ins w:id="248" w:author="John Jackson" w:date="2025-07-03T12:18:00Z" w16du:dateUtc="2025-07-03T10:18:00Z">
        <w:r w:rsidR="00FA7AE4">
          <w:t xml:space="preserve"> to base model</w:t>
        </w:r>
      </w:ins>
      <w:ins w:id="249" w:author="John Jackson" w:date="2025-07-04T13:44:00Z" w16du:dateUtc="2025-07-04T11:44:00Z">
        <w:r w:rsidR="00F13C09">
          <w:t>; Table SX</w:t>
        </w:r>
      </w:ins>
      <w:ins w:id="250" w:author="John Jackson" w:date="2025-07-03T12:17:00Z" w16du:dateUtc="2025-07-03T10:17:00Z">
        <w:r w:rsidR="00FA7AE4">
          <w:t>)</w:t>
        </w:r>
      </w:ins>
      <w:ins w:id="251" w:author="John Jackson" w:date="2025-07-03T12:19:00Z" w16du:dateUtc="2025-07-03T10:19:00Z">
        <w:r w:rsidR="00FA7AE4">
          <w:t>.</w:t>
        </w:r>
      </w:ins>
      <w:ins w:id="252" w:author="John Jackson" w:date="2025-07-03T15:39:00Z" w16du:dateUtc="2025-07-03T13:39:00Z">
        <w:r w:rsidR="00446103">
          <w:t xml:space="preserve"> In the lowe</w:t>
        </w:r>
      </w:ins>
      <w:ins w:id="253" w:author="John Jackson" w:date="2025-07-03T15:43:00Z" w16du:dateUtc="2025-07-03T13:43:00Z">
        <w:r w:rsidR="00B7127A">
          <w:t>st</w:t>
        </w:r>
      </w:ins>
      <w:ins w:id="254" w:author="John Jackson" w:date="2025-07-03T15:39:00Z" w16du:dateUtc="2025-07-03T13:39:00Z">
        <w:r w:rsidR="00446103">
          <w:t xml:space="preserve"> temperature treatment of 27</w:t>
        </w:r>
      </w:ins>
      <w:ins w:id="255" w:author="John Jackson" w:date="2025-07-03T15:40:00Z" w16du:dateUtc="2025-07-03T13:40:00Z">
        <w:r w:rsidR="00446103">
          <w:sym w:font="Symbol" w:char="F0B0"/>
        </w:r>
        <w:r w:rsidR="00446103">
          <w:t>C, the</w:t>
        </w:r>
      </w:ins>
      <w:ins w:id="256" w:author="John Jackson" w:date="2025-07-03T15:43:00Z" w16du:dateUtc="2025-07-03T13:43:00Z">
        <w:r w:rsidR="00B7127A">
          <w:t xml:space="preserve"> peak day of emergence was day </w:t>
        </w:r>
      </w:ins>
      <w:ins w:id="257" w:author="John Jackson" w:date="2025-07-03T15:44:00Z" w16du:dateUtc="2025-07-03T13:44:00Z">
        <w:r w:rsidR="00B7127A">
          <w:t>27.9 [24,35], which declined to day 18.6 [</w:t>
        </w:r>
      </w:ins>
      <w:ins w:id="258" w:author="John Jackson" w:date="2025-07-03T15:45:00Z" w16du:dateUtc="2025-07-03T13:45:00Z">
        <w:r w:rsidR="00B7127A">
          <w:t>17,21</w:t>
        </w:r>
      </w:ins>
      <w:ins w:id="259" w:author="John Jackson" w:date="2025-07-03T15:44:00Z" w16du:dateUtc="2025-07-03T13:44:00Z">
        <w:r w:rsidR="00B7127A">
          <w:t>]</w:t>
        </w:r>
      </w:ins>
      <w:ins w:id="260" w:author="John Jackson" w:date="2025-07-03T15:45:00Z" w16du:dateUtc="2025-07-03T13:45:00Z">
        <w:r w:rsidR="00B7127A">
          <w:t xml:space="preserve"> in the 33</w:t>
        </w:r>
        <w:r w:rsidR="00B7127A">
          <w:sym w:font="Symbol" w:char="F0B0"/>
        </w:r>
        <w:r w:rsidR="00B7127A">
          <w:t>C</w:t>
        </w:r>
      </w:ins>
      <w:ins w:id="261" w:author="John Jackson" w:date="2025-07-04T11:08:00Z" w16du:dateUtc="2025-07-04T09:08:00Z">
        <w:r w:rsidR="00FB0A3F">
          <w:t xml:space="preserve"> treatment</w:t>
        </w:r>
      </w:ins>
      <w:ins w:id="262" w:author="John Jackson" w:date="2025-07-04T11:09:00Z" w16du:dateUtc="2025-07-04T09:09:00Z">
        <w:r w:rsidR="00FB0A3F">
          <w:t xml:space="preserve"> (Figure Xa &amp; </w:t>
        </w:r>
        <w:proofErr w:type="spellStart"/>
        <w:r w:rsidR="00FB0A3F">
          <w:t>Xc</w:t>
        </w:r>
        <w:proofErr w:type="spellEnd"/>
        <w:r w:rsidR="00FB0A3F">
          <w:t>)</w:t>
        </w:r>
      </w:ins>
      <w:ins w:id="263" w:author="John Jackson" w:date="2025-07-04T11:08:00Z" w16du:dateUtc="2025-07-04T09:08:00Z">
        <w:r w:rsidR="00FB0A3F">
          <w:t>. Inter</w:t>
        </w:r>
      </w:ins>
      <w:ins w:id="264" w:author="John Jackson" w:date="2025-07-04T11:18:00Z" w16du:dateUtc="2025-07-04T09:18:00Z">
        <w:r w:rsidR="009E7A81">
          <w:t>estingly, the treatment emulating “natural” summer temperatures (</w:t>
        </w:r>
      </w:ins>
      <w:ins w:id="265" w:author="John Jackson" w:date="2025-07-04T11:19:00Z" w16du:dateUtc="2025-07-04T09:19:00Z">
        <w:r w:rsidR="009E7A81">
          <w:t>27-39</w:t>
        </w:r>
        <w:r w:rsidR="009E7A81">
          <w:sym w:font="Symbol" w:char="F0B0"/>
        </w:r>
        <w:r w:rsidR="009E7A81">
          <w:t>C</w:t>
        </w:r>
        <w:r w:rsidR="009E7A81">
          <w:t xml:space="preserve">) had an </w:t>
        </w:r>
      </w:ins>
      <w:ins w:id="266" w:author="John Jackson" w:date="2025-07-04T11:56:00Z" w16du:dateUtc="2025-07-04T09:56:00Z">
        <w:r w:rsidR="009C7196">
          <w:t xml:space="preserve">intermediate peak day of emergence </w:t>
        </w:r>
        <w:proofErr w:type="spellStart"/>
        <w:r w:rsidR="009C7196">
          <w:t>at</w:t>
        </w:r>
        <w:proofErr w:type="spellEnd"/>
        <w:r w:rsidR="009C7196">
          <w:t xml:space="preserve"> </w:t>
        </w:r>
      </w:ins>
      <w:ins w:id="267" w:author="John Jackson" w:date="2025-07-04T11:58:00Z" w16du:dateUtc="2025-07-04T09:58:00Z">
        <w:r w:rsidR="009C7196">
          <w:t>24.8 [22,28]. In addition to the timing of e</w:t>
        </w:r>
      </w:ins>
      <w:ins w:id="268" w:author="John Jackson" w:date="2025-07-04T11:59:00Z" w16du:dateUtc="2025-07-04T09:59:00Z">
        <w:r w:rsidR="009C7196">
          <w:t xml:space="preserve">mergence, temperature treatments also exhibited differences in the average and peak probability </w:t>
        </w:r>
        <w:r w:rsidR="009C7196">
          <w:lastRenderedPageBreak/>
          <w:t xml:space="preserve">of emergence (Figure </w:t>
        </w:r>
        <w:proofErr w:type="spellStart"/>
        <w:r w:rsidR="009C7196">
          <w:t>Xb</w:t>
        </w:r>
        <w:proofErr w:type="spellEnd"/>
        <w:r w:rsidR="009C7196">
          <w:t>). Namely, the 29</w:t>
        </w:r>
      </w:ins>
      <w:ins w:id="269" w:author="John Jackson" w:date="2025-07-04T12:00:00Z" w16du:dateUtc="2025-07-04T10:00:00Z">
        <w:r w:rsidR="009C7196">
          <w:sym w:font="Symbol" w:char="F0B0"/>
        </w:r>
        <w:r w:rsidR="009C7196">
          <w:t>C</w:t>
        </w:r>
        <w:r w:rsidR="009C7196">
          <w:t xml:space="preserve"> treatment had a substantially higher average and peak </w:t>
        </w:r>
      </w:ins>
      <w:ins w:id="270" w:author="John Jackson" w:date="2025-07-04T12:01:00Z" w16du:dateUtc="2025-07-04T10:01:00Z">
        <w:r w:rsidR="009C7196">
          <w:t xml:space="preserve">daily </w:t>
        </w:r>
      </w:ins>
      <w:ins w:id="271" w:author="John Jackson" w:date="2025-07-04T12:00:00Z" w16du:dateUtc="2025-07-04T10:00:00Z">
        <w:r w:rsidR="009C7196">
          <w:t>emergence probability than other treatments,</w:t>
        </w:r>
      </w:ins>
      <w:ins w:id="272" w:author="John Jackson" w:date="2025-07-04T12:01:00Z" w16du:dateUtc="2025-07-04T10:01:00Z">
        <w:r w:rsidR="009C7196">
          <w:t xml:space="preserve"> with probabilities of 0.23 [0.13,0.37] and 0.</w:t>
        </w:r>
      </w:ins>
      <w:ins w:id="273" w:author="John Jackson" w:date="2025-07-04T12:02:00Z" w16du:dateUtc="2025-07-04T10:02:00Z">
        <w:r w:rsidR="009C7196">
          <w:t>048 [0.025,0.10] for peak and average probabilities, respectively.</w:t>
        </w:r>
      </w:ins>
      <w:ins w:id="274" w:author="John Jackson" w:date="2025-07-03T12:19:00Z" w16du:dateUtc="2025-07-03T10:19:00Z">
        <w:r w:rsidR="00FA7AE4">
          <w:t xml:space="preserve"> We did not find </w:t>
        </w:r>
      </w:ins>
      <w:ins w:id="275" w:author="John Jackson" w:date="2025-07-03T12:54:00Z" w16du:dateUtc="2025-07-03T10:54:00Z">
        <w:r w:rsidR="0021146A">
          <w:t>evidence for specie</w:t>
        </w:r>
      </w:ins>
      <w:ins w:id="276" w:author="John Jackson" w:date="2025-07-03T12:55:00Z" w16du:dateUtc="2025-07-03T10:55:00Z">
        <w:r w:rsidR="0021146A">
          <w:t>s-differences in emergence or its temporal trend across the experiment</w:t>
        </w:r>
      </w:ins>
      <w:ins w:id="277" w:author="John Jackson" w:date="2025-07-03T14:52:00Z" w16du:dateUtc="2025-07-03T12:52:00Z">
        <w:r w:rsidR="00573C40">
          <w:t>, with mean posterior predictions of emer</w:t>
        </w:r>
      </w:ins>
      <w:ins w:id="278" w:author="John Jackson" w:date="2025-07-03T14:53:00Z" w16du:dateUtc="2025-07-03T12:53:00Z">
        <w:r w:rsidR="00573C40">
          <w:t xml:space="preserve">gence probabilities </w:t>
        </w:r>
      </w:ins>
      <w:ins w:id="279" w:author="John Jackson" w:date="2025-07-03T14:55:00Z" w16du:dateUtc="2025-07-03T12:55:00Z">
        <w:r w:rsidR="00573C40">
          <w:t xml:space="preserve">across the study </w:t>
        </w:r>
      </w:ins>
      <w:ins w:id="280" w:author="John Jackson" w:date="2025-07-03T14:53:00Z" w16du:dateUtc="2025-07-03T12:53:00Z">
        <w:r w:rsidR="00573C40">
          <w:t>of 0.031 [1.2 x 10</w:t>
        </w:r>
        <w:r w:rsidR="00573C40">
          <w:rPr>
            <w:vertAlign w:val="superscript"/>
          </w:rPr>
          <w:t>-6</w:t>
        </w:r>
        <w:r w:rsidR="00573C40">
          <w:rPr>
            <w:vertAlign w:val="subscript"/>
          </w:rPr>
          <w:t xml:space="preserve">, </w:t>
        </w:r>
        <w:r w:rsidR="00573C40">
          <w:t>0.175]</w:t>
        </w:r>
      </w:ins>
      <w:ins w:id="281" w:author="John Jackson" w:date="2025-07-03T14:54:00Z" w16du:dateUtc="2025-07-03T12:54:00Z">
        <w:r w:rsidR="00573C40">
          <w:t xml:space="preserve"> and 0.033 [1.2 x 10</w:t>
        </w:r>
        <w:r w:rsidR="00573C40">
          <w:rPr>
            <w:vertAlign w:val="superscript"/>
          </w:rPr>
          <w:t>-6</w:t>
        </w:r>
        <w:r w:rsidR="00573C40">
          <w:rPr>
            <w:vertAlign w:val="subscript"/>
          </w:rPr>
          <w:t xml:space="preserve">, </w:t>
        </w:r>
        <w:r w:rsidR="00573C40">
          <w:t xml:space="preserve">0.184] for </w:t>
        </w:r>
        <w:proofErr w:type="spellStart"/>
        <w:r w:rsidR="00573C40">
          <w:rPr>
            <w:i/>
            <w:color w:val="000000"/>
          </w:rPr>
          <w:t>Myrmeleon</w:t>
        </w:r>
        <w:proofErr w:type="spellEnd"/>
        <w:r w:rsidR="00573C40">
          <w:rPr>
            <w:i/>
            <w:color w:val="000000"/>
          </w:rPr>
          <w:t xml:space="preserve"> </w:t>
        </w:r>
        <w:proofErr w:type="spellStart"/>
        <w:r w:rsidR="00573C40">
          <w:rPr>
            <w:i/>
            <w:color w:val="000000"/>
          </w:rPr>
          <w:t>almohadarum</w:t>
        </w:r>
        <w:proofErr w:type="spellEnd"/>
        <w:r w:rsidR="00573C40">
          <w:rPr>
            <w:i/>
            <w:color w:val="000000"/>
          </w:rPr>
          <w:t xml:space="preserve"> </w:t>
        </w:r>
        <w:r w:rsidR="00573C40">
          <w:rPr>
            <w:iCs/>
            <w:color w:val="000000"/>
          </w:rPr>
          <w:t xml:space="preserve">and </w:t>
        </w:r>
        <w:proofErr w:type="spellStart"/>
        <w:r w:rsidR="00573C40">
          <w:rPr>
            <w:i/>
            <w:color w:val="000000"/>
          </w:rPr>
          <w:t>Myrmeleon</w:t>
        </w:r>
        <w:proofErr w:type="spellEnd"/>
        <w:r w:rsidR="00573C40">
          <w:rPr>
            <w:i/>
            <w:color w:val="000000"/>
          </w:rPr>
          <w:t xml:space="preserve"> </w:t>
        </w:r>
        <w:proofErr w:type="spellStart"/>
        <w:r w:rsidR="00573C40">
          <w:rPr>
            <w:i/>
            <w:color w:val="000000"/>
          </w:rPr>
          <w:t>hya</w:t>
        </w:r>
      </w:ins>
      <w:ins w:id="282" w:author="John Jackson" w:date="2025-07-03T14:55:00Z" w16du:dateUtc="2025-07-03T12:55:00Z">
        <w:r w:rsidR="00573C40">
          <w:rPr>
            <w:i/>
            <w:color w:val="000000"/>
          </w:rPr>
          <w:t>linus</w:t>
        </w:r>
        <w:proofErr w:type="spellEnd"/>
        <w:r w:rsidR="00573C40">
          <w:rPr>
            <w:iCs/>
            <w:color w:val="000000"/>
          </w:rPr>
          <w:t>, respectively.</w:t>
        </w:r>
      </w:ins>
      <w:ins w:id="283" w:author="John Jackson" w:date="2025-07-04T12:03:00Z" w16du:dateUtc="2025-07-04T10:03:00Z">
        <w:r w:rsidR="009C7196">
          <w:rPr>
            <w:iCs/>
            <w:color w:val="000000"/>
          </w:rPr>
          <w:t xml:space="preserve"> Together, these results suggest that increased temperatures </w:t>
        </w:r>
        <w:proofErr w:type="gramStart"/>
        <w:r w:rsidR="009C7196">
          <w:rPr>
            <w:iCs/>
            <w:color w:val="000000"/>
          </w:rPr>
          <w:t>increases</w:t>
        </w:r>
        <w:proofErr w:type="gramEnd"/>
        <w:r w:rsidR="009C7196">
          <w:rPr>
            <w:iCs/>
            <w:color w:val="000000"/>
          </w:rPr>
          <w:t xml:space="preserve"> the speed of the onset of emergence to the adult stage.</w:t>
        </w:r>
      </w:ins>
    </w:p>
    <w:p w14:paraId="4E27ABF5" w14:textId="0D5D35C0" w:rsidR="008C33CD" w:rsidDel="00A72145" w:rsidRDefault="00C91132">
      <w:pPr>
        <w:spacing w:before="240" w:after="240"/>
        <w:rPr>
          <w:del w:id="284" w:author="John Jackson" w:date="2025-07-03T15:21:00Z" w16du:dateUtc="2025-07-03T13:21:00Z"/>
        </w:rPr>
      </w:pPr>
      <w:ins w:id="285" w:author="John Jackson" w:date="2025-07-03T15:23:00Z" w16du:dateUtc="2025-07-03T13:23:00Z">
        <w:r>
          <w:rPr>
            <w:b/>
            <w:noProof/>
            <w:color w:val="000000"/>
            <w:sz w:val="18"/>
            <w:szCs w:val="18"/>
          </w:rPr>
          <w:drawing>
            <wp:anchor distT="0" distB="0" distL="114300" distR="114300" simplePos="0" relativeHeight="251658240" behindDoc="0" locked="0" layoutInCell="1" allowOverlap="1" wp14:anchorId="459973E3" wp14:editId="0BD8FA28">
              <wp:simplePos x="0" y="0"/>
              <wp:positionH relativeFrom="column">
                <wp:posOffset>-161290</wp:posOffset>
              </wp:positionH>
              <wp:positionV relativeFrom="paragraph">
                <wp:posOffset>186055</wp:posOffset>
              </wp:positionV>
              <wp:extent cx="6526530" cy="2966085"/>
              <wp:effectExtent l="0" t="0" r="1270" b="5715"/>
              <wp:wrapSquare wrapText="bothSides"/>
              <wp:docPr id="17952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99273" name="Picture 17952992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6530" cy="2966085"/>
                      </a:xfrm>
                      <a:prstGeom prst="rect">
                        <a:avLst/>
                      </a:prstGeom>
                    </pic:spPr>
                  </pic:pic>
                </a:graphicData>
              </a:graphic>
              <wp14:sizeRelH relativeFrom="page">
                <wp14:pctWidth>0</wp14:pctWidth>
              </wp14:sizeRelH>
              <wp14:sizeRelV relativeFrom="page">
                <wp14:pctHeight>0</wp14:pctHeight>
              </wp14:sizeRelV>
            </wp:anchor>
          </w:drawing>
        </w:r>
      </w:ins>
      <w:del w:id="286" w:author="John Jackson" w:date="2025-07-03T15:21:00Z" w16du:dateUtc="2025-07-03T13:21:00Z">
        <w:r w:rsidR="00000000" w:rsidDel="00A72145">
          <w:delText xml:space="preserve">For </w:delText>
        </w:r>
        <w:r w:rsidR="00000000" w:rsidDel="00A72145">
          <w:rPr>
            <w:i/>
          </w:rPr>
          <w:delText>M. almohadarum</w:delText>
        </w:r>
        <w:r w:rsidR="00000000" w:rsidDel="00A72145">
          <w:delText>, a significant reduction in development time was observed at 27°C and 29°C compared to 25°C (p = 6.6e-05 and p = 1.44e-03, respectively). No statistically significant difference was found between 27°C and 29°C, suggesting that further acceleration does not occur beyond a certain threshold. The fluctuating temperature regime (27°C/39°C) did not significantly differ from stable 27°C, 29°C, and 33°C conditions, indicating that temperature fluctuations do not substantially alter the overall developmental duration in this species.</w:delText>
        </w:r>
      </w:del>
    </w:p>
    <w:p w14:paraId="62FCB7C9" w14:textId="7B3FE1B4" w:rsidR="008C33CD" w:rsidDel="00A72145" w:rsidRDefault="00000000">
      <w:pPr>
        <w:spacing w:before="240" w:after="240"/>
        <w:rPr>
          <w:del w:id="287" w:author="John Jackson" w:date="2025-07-03T15:21:00Z" w16du:dateUtc="2025-07-03T13:21:00Z"/>
        </w:rPr>
      </w:pPr>
      <w:del w:id="288" w:author="John Jackson" w:date="2025-07-03T15:21:00Z" w16du:dateUtc="2025-07-03T13:21:00Z">
        <w:r w:rsidDel="00A72145">
          <w:delText xml:space="preserve">For </w:delText>
        </w:r>
        <w:r w:rsidDel="00A72145">
          <w:rPr>
            <w:i/>
          </w:rPr>
          <w:delText>M. hyalinus</w:delText>
        </w:r>
        <w:r w:rsidDel="00A72145">
          <w:delText>, no statistically significant differences in development time were detected between temperature treatments.</w:delText>
        </w:r>
      </w:del>
    </w:p>
    <w:p w14:paraId="1423756F" w14:textId="0CD82B69" w:rsidR="008C33CD" w:rsidDel="00A72145" w:rsidRDefault="00000000">
      <w:pPr>
        <w:spacing w:before="240" w:after="240"/>
        <w:rPr>
          <w:del w:id="289" w:author="John Jackson" w:date="2025-07-03T15:21:00Z" w16du:dateUtc="2025-07-03T13:21:00Z"/>
        </w:rPr>
      </w:pPr>
      <w:del w:id="290" w:author="John Jackson" w:date="2025-07-03T15:21:00Z" w16du:dateUtc="2025-07-03T13:21:00Z">
        <w:r w:rsidDel="00A72145">
          <w:delText xml:space="preserve">These results indicate that </w:delText>
        </w:r>
        <w:r w:rsidDel="00A72145">
          <w:rPr>
            <w:i/>
          </w:rPr>
          <w:delText>M. almohadarum</w:delText>
        </w:r>
        <w:r w:rsidDel="00A72145">
          <w:delText xml:space="preserve"> exhibits temperature-dependent variation in developmental speed, whereas </w:delText>
        </w:r>
        <w:r w:rsidDel="00A72145">
          <w:rPr>
            <w:i/>
          </w:rPr>
          <w:delText>M. hyalinus</w:delText>
        </w:r>
        <w:r w:rsidDel="00A72145">
          <w:delText xml:space="preserve"> maintains a stable developmental rate across the examined temperatures.</w:delText>
        </w:r>
      </w:del>
    </w:p>
    <w:p w14:paraId="2F5CEDE1" w14:textId="643D6FE8" w:rsidR="008C33CD" w:rsidDel="00A72145" w:rsidRDefault="00000000">
      <w:pPr>
        <w:jc w:val="right"/>
        <w:rPr>
          <w:del w:id="291" w:author="John Jackson" w:date="2025-07-03T15:21:00Z" w16du:dateUtc="2025-07-03T13:21:00Z"/>
          <w:b/>
        </w:rPr>
      </w:pPr>
      <w:del w:id="292" w:author="John Jackson" w:date="2025-07-03T15:21:00Z" w16du:dateUtc="2025-07-03T13:21:00Z">
        <w:r w:rsidDel="00A72145">
          <w:rPr>
            <w:b/>
          </w:rPr>
          <w:delText xml:space="preserve">Development, survival, and morphological parameters of </w:delText>
        </w:r>
        <w:r w:rsidDel="00A72145">
          <w:rPr>
            <w:b/>
            <w:i/>
          </w:rPr>
          <w:delText>Myrmeleon almohadarum</w:delText>
        </w:r>
        <w:r w:rsidDel="00A72145">
          <w:rPr>
            <w:b/>
          </w:rPr>
          <w:delText xml:space="preserve"> and </w:delText>
        </w:r>
        <w:r w:rsidDel="00A72145">
          <w:rPr>
            <w:b/>
            <w:i/>
          </w:rPr>
          <w:delText>Myrmeleon hyalinus</w:delText>
        </w:r>
        <w:r w:rsidDel="00A72145">
          <w:rPr>
            <w:b/>
          </w:rPr>
          <w:delText xml:space="preserve"> under different temperature regimes</w:delText>
        </w:r>
      </w:del>
    </w:p>
    <w:p w14:paraId="1B1EA051" w14:textId="77777777" w:rsidR="008C33CD" w:rsidRDefault="008C33CD">
      <w:pPr>
        <w:jc w:val="right"/>
        <w:rPr>
          <w:b/>
        </w:rPr>
      </w:pPr>
    </w:p>
    <w:tbl>
      <w:tblPr>
        <w:tblStyle w:val="a"/>
        <w:tblpPr w:leftFromText="180" w:rightFromText="180" w:topFromText="180" w:bottomFromText="180" w:vertAnchor="text" w:tblpX="60" w:tblpY="21"/>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705"/>
        <w:gridCol w:w="705"/>
        <w:gridCol w:w="615"/>
        <w:gridCol w:w="825"/>
        <w:gridCol w:w="855"/>
        <w:gridCol w:w="570"/>
        <w:gridCol w:w="705"/>
        <w:gridCol w:w="840"/>
        <w:gridCol w:w="720"/>
        <w:gridCol w:w="705"/>
        <w:gridCol w:w="810"/>
        <w:gridCol w:w="735"/>
      </w:tblGrid>
      <w:tr w:rsidR="008C33CD" w:rsidDel="00A72145" w14:paraId="2CD63766" w14:textId="5EA2132A">
        <w:trPr>
          <w:del w:id="293" w:author="John Jackson" w:date="2025-07-03T15:21:00Z"/>
        </w:trPr>
        <w:tc>
          <w:tcPr>
            <w:tcW w:w="705" w:type="dxa"/>
          </w:tcPr>
          <w:p w14:paraId="00F8F329" w14:textId="2079E814" w:rsidR="008C33CD" w:rsidDel="00A72145" w:rsidRDefault="00000000">
            <w:pPr>
              <w:widowControl w:val="0"/>
              <w:rPr>
                <w:del w:id="294" w:author="John Jackson" w:date="2025-07-03T15:21:00Z" w16du:dateUtc="2025-07-03T13:21:00Z"/>
                <w:b/>
                <w:sz w:val="18"/>
                <w:szCs w:val="18"/>
              </w:rPr>
            </w:pPr>
            <w:del w:id="295" w:author="John Jackson" w:date="2025-07-03T15:21:00Z" w16du:dateUtc="2025-07-03T13:21:00Z">
              <w:r w:rsidDel="00A72145">
                <w:rPr>
                  <w:b/>
                  <w:sz w:val="18"/>
                  <w:szCs w:val="18"/>
                </w:rPr>
                <w:delText>t</w:delText>
              </w:r>
            </w:del>
          </w:p>
        </w:tc>
        <w:tc>
          <w:tcPr>
            <w:tcW w:w="705" w:type="dxa"/>
          </w:tcPr>
          <w:p w14:paraId="6995140E" w14:textId="60CE8893" w:rsidR="008C33CD" w:rsidDel="00A72145" w:rsidRDefault="00000000">
            <w:pPr>
              <w:widowControl w:val="0"/>
              <w:rPr>
                <w:del w:id="296" w:author="John Jackson" w:date="2025-07-03T15:21:00Z" w16du:dateUtc="2025-07-03T13:21:00Z"/>
                <w:b/>
                <w:sz w:val="18"/>
                <w:szCs w:val="18"/>
              </w:rPr>
            </w:pPr>
            <w:del w:id="297" w:author="John Jackson" w:date="2025-07-03T15:21:00Z" w16du:dateUtc="2025-07-03T13:21:00Z">
              <w:r w:rsidDel="00A72145">
                <w:rPr>
                  <w:b/>
                  <w:sz w:val="18"/>
                  <w:szCs w:val="18"/>
                </w:rPr>
                <w:delText>sp</w:delText>
              </w:r>
            </w:del>
          </w:p>
        </w:tc>
        <w:tc>
          <w:tcPr>
            <w:tcW w:w="705" w:type="dxa"/>
          </w:tcPr>
          <w:p w14:paraId="172F44B7" w14:textId="69FB4266" w:rsidR="008C33CD" w:rsidDel="00A72145" w:rsidRDefault="00000000">
            <w:pPr>
              <w:widowControl w:val="0"/>
              <w:rPr>
                <w:del w:id="298" w:author="John Jackson" w:date="2025-07-03T15:21:00Z" w16du:dateUtc="2025-07-03T13:21:00Z"/>
                <w:b/>
                <w:sz w:val="18"/>
                <w:szCs w:val="18"/>
              </w:rPr>
            </w:pPr>
            <w:del w:id="299" w:author="John Jackson" w:date="2025-07-03T15:21:00Z" w16du:dateUtc="2025-07-03T13:21:00Z">
              <w:r w:rsidDel="00A72145">
                <w:rPr>
                  <w:b/>
                  <w:sz w:val="18"/>
                  <w:szCs w:val="18"/>
                </w:rPr>
                <w:delText>♂</w:delText>
              </w:r>
              <w:r w:rsidDel="00A72145">
                <w:rPr>
                  <w:sz w:val="18"/>
                  <w:szCs w:val="18"/>
                </w:rPr>
                <w:delText>/</w:delText>
              </w:r>
              <w:r w:rsidDel="00A72145">
                <w:rPr>
                  <w:b/>
                  <w:sz w:val="18"/>
                  <w:szCs w:val="18"/>
                </w:rPr>
                <w:delText>♀</w:delText>
              </w:r>
            </w:del>
          </w:p>
        </w:tc>
        <w:tc>
          <w:tcPr>
            <w:tcW w:w="615" w:type="dxa"/>
          </w:tcPr>
          <w:p w14:paraId="0B6BE771" w14:textId="19E0DBE9" w:rsidR="008C33CD" w:rsidDel="00A72145" w:rsidRDefault="00000000">
            <w:pPr>
              <w:widowControl w:val="0"/>
              <w:rPr>
                <w:del w:id="300" w:author="John Jackson" w:date="2025-07-03T15:21:00Z" w16du:dateUtc="2025-07-03T13:21:00Z"/>
                <w:b/>
                <w:sz w:val="18"/>
                <w:szCs w:val="18"/>
              </w:rPr>
            </w:pPr>
            <w:del w:id="301" w:author="John Jackson" w:date="2025-07-03T15:21:00Z" w16du:dateUtc="2025-07-03T13:21:00Z">
              <w:r w:rsidDel="00A72145">
                <w:rPr>
                  <w:b/>
                  <w:sz w:val="18"/>
                  <w:szCs w:val="18"/>
                </w:rPr>
                <w:delText>n</w:delText>
              </w:r>
            </w:del>
          </w:p>
        </w:tc>
        <w:tc>
          <w:tcPr>
            <w:tcW w:w="825" w:type="dxa"/>
          </w:tcPr>
          <w:p w14:paraId="459A8E0D" w14:textId="48DE23F6" w:rsidR="008C33CD" w:rsidDel="00A72145" w:rsidRDefault="00000000">
            <w:pPr>
              <w:widowControl w:val="0"/>
              <w:rPr>
                <w:del w:id="302" w:author="John Jackson" w:date="2025-07-03T15:21:00Z" w16du:dateUtc="2025-07-03T13:21:00Z"/>
                <w:b/>
                <w:sz w:val="18"/>
                <w:szCs w:val="18"/>
              </w:rPr>
            </w:pPr>
            <w:del w:id="303" w:author="John Jackson" w:date="2025-07-03T15:21:00Z" w16du:dateUtc="2025-07-03T13:21:00Z">
              <w:r w:rsidDel="00A72145">
                <w:rPr>
                  <w:rFonts w:ascii="Arial Unicode MS" w:eastAsia="Arial Unicode MS" w:hAnsi="Arial Unicode MS" w:cs="Arial Unicode MS"/>
                  <w:b/>
                  <w:sz w:val="18"/>
                  <w:szCs w:val="18"/>
                </w:rPr>
                <w:delText>→P</w:delText>
              </w:r>
            </w:del>
          </w:p>
          <w:p w14:paraId="554864CF" w14:textId="333ADA26" w:rsidR="008C33CD" w:rsidDel="00A72145" w:rsidRDefault="00000000">
            <w:pPr>
              <w:widowControl w:val="0"/>
              <w:rPr>
                <w:del w:id="304" w:author="John Jackson" w:date="2025-07-03T15:21:00Z" w16du:dateUtc="2025-07-03T13:21:00Z"/>
                <w:b/>
                <w:sz w:val="18"/>
                <w:szCs w:val="18"/>
              </w:rPr>
            </w:pPr>
            <w:del w:id="305" w:author="John Jackson" w:date="2025-07-03T15:21:00Z" w16du:dateUtc="2025-07-03T13:21:00Z">
              <w:r w:rsidDel="00A72145">
                <w:rPr>
                  <w:b/>
                  <w:sz w:val="18"/>
                  <w:szCs w:val="18"/>
                </w:rPr>
                <w:delText>(days)</w:delText>
              </w:r>
            </w:del>
          </w:p>
        </w:tc>
        <w:tc>
          <w:tcPr>
            <w:tcW w:w="855" w:type="dxa"/>
          </w:tcPr>
          <w:p w14:paraId="55503C1B" w14:textId="00585AE6" w:rsidR="008C33CD" w:rsidDel="00A72145" w:rsidRDefault="00000000">
            <w:pPr>
              <w:widowControl w:val="0"/>
              <w:rPr>
                <w:del w:id="306" w:author="John Jackson" w:date="2025-07-03T15:21:00Z" w16du:dateUtc="2025-07-03T13:21:00Z"/>
                <w:b/>
                <w:sz w:val="18"/>
                <w:szCs w:val="18"/>
              </w:rPr>
            </w:pPr>
            <w:del w:id="307" w:author="John Jackson" w:date="2025-07-03T15:21:00Z" w16du:dateUtc="2025-07-03T13:21:00Z">
              <w:r w:rsidDel="00A72145">
                <w:rPr>
                  <w:rFonts w:ascii="Arial Unicode MS" w:eastAsia="Arial Unicode MS" w:hAnsi="Arial Unicode MS" w:cs="Arial Unicode MS"/>
                  <w:b/>
                  <w:sz w:val="18"/>
                  <w:szCs w:val="18"/>
                </w:rPr>
                <w:delText>→I</w:delText>
              </w:r>
            </w:del>
          </w:p>
          <w:p w14:paraId="021EA8A9" w14:textId="20271BCF" w:rsidR="008C33CD" w:rsidDel="00A72145" w:rsidRDefault="00000000">
            <w:pPr>
              <w:widowControl w:val="0"/>
              <w:rPr>
                <w:del w:id="308" w:author="John Jackson" w:date="2025-07-03T15:21:00Z" w16du:dateUtc="2025-07-03T13:21:00Z"/>
                <w:b/>
                <w:sz w:val="18"/>
                <w:szCs w:val="18"/>
              </w:rPr>
            </w:pPr>
            <w:del w:id="309" w:author="John Jackson" w:date="2025-07-03T15:21:00Z" w16du:dateUtc="2025-07-03T13:21:00Z">
              <w:r w:rsidDel="00A72145">
                <w:rPr>
                  <w:b/>
                  <w:sz w:val="18"/>
                  <w:szCs w:val="18"/>
                </w:rPr>
                <w:delText>(days)</w:delText>
              </w:r>
            </w:del>
          </w:p>
        </w:tc>
        <w:tc>
          <w:tcPr>
            <w:tcW w:w="570" w:type="dxa"/>
          </w:tcPr>
          <w:p w14:paraId="6D390E7E" w14:textId="3B043D9F" w:rsidR="008C33CD" w:rsidDel="00A72145" w:rsidRDefault="00000000">
            <w:pPr>
              <w:widowControl w:val="0"/>
              <w:rPr>
                <w:del w:id="310" w:author="John Jackson" w:date="2025-07-03T15:21:00Z" w16du:dateUtc="2025-07-03T13:21:00Z"/>
                <w:b/>
                <w:sz w:val="18"/>
                <w:szCs w:val="18"/>
              </w:rPr>
            </w:pPr>
            <w:del w:id="311" w:author="John Jackson" w:date="2025-07-03T15:21:00Z" w16du:dateUtc="2025-07-03T13:21:00Z">
              <w:r w:rsidDel="00A72145">
                <w:rPr>
                  <w:b/>
                  <w:sz w:val="18"/>
                  <w:szCs w:val="18"/>
                </w:rPr>
                <w:delText>S</w:delText>
              </w:r>
            </w:del>
          </w:p>
          <w:p w14:paraId="40EDF355" w14:textId="641CDCA2" w:rsidR="008C33CD" w:rsidDel="00A72145" w:rsidRDefault="00000000">
            <w:pPr>
              <w:widowControl w:val="0"/>
              <w:rPr>
                <w:del w:id="312" w:author="John Jackson" w:date="2025-07-03T15:21:00Z" w16du:dateUtc="2025-07-03T13:21:00Z"/>
                <w:b/>
                <w:sz w:val="18"/>
                <w:szCs w:val="18"/>
              </w:rPr>
            </w:pPr>
            <w:del w:id="313" w:author="John Jackson" w:date="2025-07-03T15:21:00Z" w16du:dateUtc="2025-07-03T13:21:00Z">
              <w:r w:rsidDel="00A72145">
                <w:rPr>
                  <w:b/>
                  <w:sz w:val="18"/>
                  <w:szCs w:val="18"/>
                </w:rPr>
                <w:delText>(%)</w:delText>
              </w:r>
            </w:del>
          </w:p>
        </w:tc>
        <w:tc>
          <w:tcPr>
            <w:tcW w:w="705" w:type="dxa"/>
          </w:tcPr>
          <w:p w14:paraId="039CE284" w14:textId="088CA790" w:rsidR="008C33CD" w:rsidDel="00A72145" w:rsidRDefault="00000000">
            <w:pPr>
              <w:widowControl w:val="0"/>
              <w:rPr>
                <w:del w:id="314" w:author="John Jackson" w:date="2025-07-03T15:21:00Z" w16du:dateUtc="2025-07-03T13:21:00Z"/>
                <w:b/>
                <w:sz w:val="18"/>
                <w:szCs w:val="18"/>
              </w:rPr>
            </w:pPr>
            <w:del w:id="315" w:author="John Jackson" w:date="2025-07-03T15:21:00Z" w16du:dateUtc="2025-07-03T13:21:00Z">
              <w:r w:rsidDel="00A72145">
                <w:rPr>
                  <w:b/>
                  <w:sz w:val="18"/>
                  <w:szCs w:val="18"/>
                </w:rPr>
                <w:delText>LL</w:delText>
              </w:r>
            </w:del>
          </w:p>
          <w:p w14:paraId="34AAA53D" w14:textId="3205D686" w:rsidR="008C33CD" w:rsidDel="00A72145" w:rsidRDefault="00000000">
            <w:pPr>
              <w:widowControl w:val="0"/>
              <w:rPr>
                <w:del w:id="316" w:author="John Jackson" w:date="2025-07-03T15:21:00Z" w16du:dateUtc="2025-07-03T13:21:00Z"/>
                <w:b/>
                <w:sz w:val="18"/>
                <w:szCs w:val="18"/>
              </w:rPr>
            </w:pPr>
            <w:del w:id="317" w:author="John Jackson" w:date="2025-07-03T15:21:00Z" w16du:dateUtc="2025-07-03T13:21:00Z">
              <w:r w:rsidDel="00A72145">
                <w:rPr>
                  <w:b/>
                  <w:sz w:val="18"/>
                  <w:szCs w:val="18"/>
                </w:rPr>
                <w:delText>(mm)</w:delText>
              </w:r>
            </w:del>
          </w:p>
        </w:tc>
        <w:tc>
          <w:tcPr>
            <w:tcW w:w="840" w:type="dxa"/>
          </w:tcPr>
          <w:p w14:paraId="1191F359" w14:textId="17F5C7E4" w:rsidR="008C33CD" w:rsidDel="00A72145" w:rsidRDefault="00000000">
            <w:pPr>
              <w:widowControl w:val="0"/>
              <w:rPr>
                <w:del w:id="318" w:author="John Jackson" w:date="2025-07-03T15:21:00Z" w16du:dateUtc="2025-07-03T13:21:00Z"/>
                <w:b/>
                <w:sz w:val="18"/>
                <w:szCs w:val="18"/>
              </w:rPr>
            </w:pPr>
            <w:del w:id="319" w:author="John Jackson" w:date="2025-07-03T15:21:00Z" w16du:dateUtc="2025-07-03T13:21:00Z">
              <w:r w:rsidDel="00A72145">
                <w:rPr>
                  <w:b/>
                  <w:sz w:val="18"/>
                  <w:szCs w:val="18"/>
                </w:rPr>
                <w:delText>WL</w:delText>
              </w:r>
            </w:del>
          </w:p>
          <w:p w14:paraId="27315D2C" w14:textId="2C39AF8B" w:rsidR="008C33CD" w:rsidDel="00A72145" w:rsidRDefault="00000000">
            <w:pPr>
              <w:widowControl w:val="0"/>
              <w:rPr>
                <w:del w:id="320" w:author="John Jackson" w:date="2025-07-03T15:21:00Z" w16du:dateUtc="2025-07-03T13:21:00Z"/>
                <w:b/>
                <w:sz w:val="18"/>
                <w:szCs w:val="18"/>
              </w:rPr>
            </w:pPr>
            <w:del w:id="321" w:author="John Jackson" w:date="2025-07-03T15:21:00Z" w16du:dateUtc="2025-07-03T13:21:00Z">
              <w:r w:rsidDel="00A72145">
                <w:rPr>
                  <w:b/>
                  <w:sz w:val="18"/>
                  <w:szCs w:val="18"/>
                </w:rPr>
                <w:delText>(g)</w:delText>
              </w:r>
            </w:del>
          </w:p>
        </w:tc>
        <w:tc>
          <w:tcPr>
            <w:tcW w:w="720" w:type="dxa"/>
          </w:tcPr>
          <w:p w14:paraId="2BD03189" w14:textId="571A4CBD" w:rsidR="008C33CD" w:rsidDel="00A72145" w:rsidRDefault="00000000">
            <w:pPr>
              <w:widowControl w:val="0"/>
              <w:rPr>
                <w:del w:id="322" w:author="John Jackson" w:date="2025-07-03T15:21:00Z" w16du:dateUtc="2025-07-03T13:21:00Z"/>
                <w:b/>
                <w:sz w:val="18"/>
                <w:szCs w:val="18"/>
              </w:rPr>
            </w:pPr>
            <w:del w:id="323" w:author="John Jackson" w:date="2025-07-03T15:21:00Z" w16du:dateUtc="2025-07-03T13:21:00Z">
              <w:r w:rsidDel="00A72145">
                <w:rPr>
                  <w:b/>
                  <w:sz w:val="18"/>
                  <w:szCs w:val="18"/>
                </w:rPr>
                <w:delText>LI</w:delText>
              </w:r>
            </w:del>
          </w:p>
          <w:p w14:paraId="6D09125C" w14:textId="1B583A65" w:rsidR="008C33CD" w:rsidDel="00A72145" w:rsidRDefault="00000000">
            <w:pPr>
              <w:widowControl w:val="0"/>
              <w:rPr>
                <w:del w:id="324" w:author="John Jackson" w:date="2025-07-03T15:21:00Z" w16du:dateUtc="2025-07-03T13:21:00Z"/>
                <w:b/>
                <w:sz w:val="18"/>
                <w:szCs w:val="18"/>
              </w:rPr>
            </w:pPr>
            <w:del w:id="325" w:author="John Jackson" w:date="2025-07-03T15:21:00Z" w16du:dateUtc="2025-07-03T13:21:00Z">
              <w:r w:rsidDel="00A72145">
                <w:rPr>
                  <w:b/>
                  <w:sz w:val="18"/>
                  <w:szCs w:val="18"/>
                </w:rPr>
                <w:delText>(mm)</w:delText>
              </w:r>
            </w:del>
          </w:p>
        </w:tc>
        <w:tc>
          <w:tcPr>
            <w:tcW w:w="705" w:type="dxa"/>
          </w:tcPr>
          <w:p w14:paraId="1012391A" w14:textId="76D20DE0" w:rsidR="008C33CD" w:rsidDel="00A72145" w:rsidRDefault="00000000">
            <w:pPr>
              <w:widowControl w:val="0"/>
              <w:rPr>
                <w:del w:id="326" w:author="John Jackson" w:date="2025-07-03T15:21:00Z" w16du:dateUtc="2025-07-03T13:21:00Z"/>
                <w:b/>
                <w:sz w:val="18"/>
                <w:szCs w:val="18"/>
              </w:rPr>
            </w:pPr>
            <w:del w:id="327" w:author="John Jackson" w:date="2025-07-03T15:21:00Z" w16du:dateUtc="2025-07-03T13:21:00Z">
              <w:r w:rsidDel="00A72145">
                <w:rPr>
                  <w:b/>
                  <w:sz w:val="18"/>
                  <w:szCs w:val="18"/>
                </w:rPr>
                <w:delText>LWI</w:delText>
              </w:r>
            </w:del>
          </w:p>
          <w:p w14:paraId="262560A8" w14:textId="76E21875" w:rsidR="008C33CD" w:rsidDel="00A72145" w:rsidRDefault="00000000">
            <w:pPr>
              <w:widowControl w:val="0"/>
              <w:rPr>
                <w:del w:id="328" w:author="John Jackson" w:date="2025-07-03T15:21:00Z" w16du:dateUtc="2025-07-03T13:21:00Z"/>
                <w:b/>
                <w:sz w:val="18"/>
                <w:szCs w:val="18"/>
              </w:rPr>
            </w:pPr>
            <w:del w:id="329" w:author="John Jackson" w:date="2025-07-03T15:21:00Z" w16du:dateUtc="2025-07-03T13:21:00Z">
              <w:r w:rsidDel="00A72145">
                <w:rPr>
                  <w:b/>
                  <w:sz w:val="18"/>
                  <w:szCs w:val="18"/>
                </w:rPr>
                <w:delText>(mm)</w:delText>
              </w:r>
            </w:del>
          </w:p>
        </w:tc>
        <w:tc>
          <w:tcPr>
            <w:tcW w:w="810" w:type="dxa"/>
          </w:tcPr>
          <w:p w14:paraId="02F9C814" w14:textId="26AC8886" w:rsidR="008C33CD" w:rsidDel="00A72145" w:rsidRDefault="00000000">
            <w:pPr>
              <w:widowControl w:val="0"/>
              <w:rPr>
                <w:del w:id="330" w:author="John Jackson" w:date="2025-07-03T15:21:00Z" w16du:dateUtc="2025-07-03T13:21:00Z"/>
                <w:b/>
                <w:sz w:val="18"/>
                <w:szCs w:val="18"/>
              </w:rPr>
            </w:pPr>
            <w:del w:id="331" w:author="John Jackson" w:date="2025-07-03T15:21:00Z" w16du:dateUtc="2025-07-03T13:21:00Z">
              <w:r w:rsidDel="00A72145">
                <w:rPr>
                  <w:b/>
                  <w:sz w:val="18"/>
                  <w:szCs w:val="18"/>
                </w:rPr>
                <w:delText>WI</w:delText>
              </w:r>
            </w:del>
          </w:p>
          <w:p w14:paraId="437D5FD6" w14:textId="0B368CF0" w:rsidR="008C33CD" w:rsidDel="00A72145" w:rsidRDefault="00000000">
            <w:pPr>
              <w:widowControl w:val="0"/>
              <w:rPr>
                <w:del w:id="332" w:author="John Jackson" w:date="2025-07-03T15:21:00Z" w16du:dateUtc="2025-07-03T13:21:00Z"/>
                <w:b/>
                <w:sz w:val="18"/>
                <w:szCs w:val="18"/>
              </w:rPr>
            </w:pPr>
            <w:del w:id="333" w:author="John Jackson" w:date="2025-07-03T15:21:00Z" w16du:dateUtc="2025-07-03T13:21:00Z">
              <w:r w:rsidDel="00A72145">
                <w:rPr>
                  <w:b/>
                  <w:sz w:val="18"/>
                  <w:szCs w:val="18"/>
                </w:rPr>
                <w:delText>(g)</w:delText>
              </w:r>
            </w:del>
          </w:p>
        </w:tc>
        <w:tc>
          <w:tcPr>
            <w:tcW w:w="735" w:type="dxa"/>
          </w:tcPr>
          <w:p w14:paraId="3BD273E7" w14:textId="3C261A98" w:rsidR="008C33CD" w:rsidDel="00A72145" w:rsidRDefault="00000000">
            <w:pPr>
              <w:widowControl w:val="0"/>
              <w:rPr>
                <w:del w:id="334" w:author="John Jackson" w:date="2025-07-03T15:21:00Z" w16du:dateUtc="2025-07-03T13:21:00Z"/>
                <w:b/>
                <w:sz w:val="18"/>
                <w:szCs w:val="18"/>
              </w:rPr>
            </w:pPr>
            <w:del w:id="335" w:author="John Jackson" w:date="2025-07-03T15:21:00Z" w16du:dateUtc="2025-07-03T13:21:00Z">
              <w:r w:rsidDel="00A72145">
                <w:rPr>
                  <w:b/>
                  <w:sz w:val="18"/>
                  <w:szCs w:val="18"/>
                </w:rPr>
                <w:delText>C</w:delText>
              </w:r>
            </w:del>
          </w:p>
          <w:p w14:paraId="13B549A0" w14:textId="01C0DB1A" w:rsidR="008C33CD" w:rsidDel="00A72145" w:rsidRDefault="00000000">
            <w:pPr>
              <w:widowControl w:val="0"/>
              <w:rPr>
                <w:del w:id="336" w:author="John Jackson" w:date="2025-07-03T15:21:00Z" w16du:dateUtc="2025-07-03T13:21:00Z"/>
                <w:b/>
                <w:sz w:val="18"/>
                <w:szCs w:val="18"/>
              </w:rPr>
            </w:pPr>
            <w:del w:id="337" w:author="John Jackson" w:date="2025-07-03T15:21:00Z" w16du:dateUtc="2025-07-03T13:21:00Z">
              <w:r w:rsidDel="00A72145">
                <w:rPr>
                  <w:b/>
                  <w:sz w:val="18"/>
                  <w:szCs w:val="18"/>
                </w:rPr>
                <w:delText>(%)</w:delText>
              </w:r>
            </w:del>
          </w:p>
        </w:tc>
      </w:tr>
      <w:tr w:rsidR="008C33CD" w:rsidDel="00A72145" w14:paraId="339C80FB" w14:textId="381FB63B">
        <w:trPr>
          <w:trHeight w:val="431"/>
          <w:del w:id="338" w:author="John Jackson" w:date="2025-07-03T15:21:00Z"/>
        </w:trPr>
        <w:tc>
          <w:tcPr>
            <w:tcW w:w="705" w:type="dxa"/>
            <w:vMerge w:val="restart"/>
          </w:tcPr>
          <w:p w14:paraId="31180757" w14:textId="6D82A475" w:rsidR="008C33CD" w:rsidDel="00A72145" w:rsidRDefault="00000000">
            <w:pPr>
              <w:widowControl w:val="0"/>
              <w:rPr>
                <w:del w:id="339" w:author="John Jackson" w:date="2025-07-03T15:21:00Z" w16du:dateUtc="2025-07-03T13:21:00Z"/>
                <w:b/>
                <w:sz w:val="18"/>
                <w:szCs w:val="18"/>
              </w:rPr>
            </w:pPr>
            <w:del w:id="340" w:author="John Jackson" w:date="2025-07-03T15:21:00Z" w16du:dateUtc="2025-07-03T13:21:00Z">
              <w:r w:rsidDel="00A72145">
                <w:rPr>
                  <w:b/>
                  <w:sz w:val="18"/>
                  <w:szCs w:val="18"/>
                </w:rPr>
                <w:delText>25</w:delText>
              </w:r>
            </w:del>
          </w:p>
        </w:tc>
        <w:tc>
          <w:tcPr>
            <w:tcW w:w="705" w:type="dxa"/>
            <w:vMerge w:val="restart"/>
          </w:tcPr>
          <w:p w14:paraId="01DE72CB" w14:textId="46AECD97" w:rsidR="008C33CD" w:rsidDel="00A72145" w:rsidRDefault="00000000">
            <w:pPr>
              <w:widowControl w:val="0"/>
              <w:rPr>
                <w:del w:id="341" w:author="John Jackson" w:date="2025-07-03T15:21:00Z" w16du:dateUtc="2025-07-03T13:21:00Z"/>
                <w:b/>
                <w:sz w:val="18"/>
                <w:szCs w:val="18"/>
              </w:rPr>
            </w:pPr>
            <w:del w:id="342" w:author="John Jackson" w:date="2025-07-03T15:21:00Z" w16du:dateUtc="2025-07-03T13:21:00Z">
              <w:r w:rsidDel="00A72145">
                <w:rPr>
                  <w:b/>
                  <w:sz w:val="18"/>
                  <w:szCs w:val="18"/>
                </w:rPr>
                <w:delText>Ma</w:delText>
              </w:r>
            </w:del>
          </w:p>
        </w:tc>
        <w:tc>
          <w:tcPr>
            <w:tcW w:w="705" w:type="dxa"/>
          </w:tcPr>
          <w:p w14:paraId="4DE69596" w14:textId="3D2309CA" w:rsidR="008C33CD" w:rsidDel="00A72145" w:rsidRDefault="00000000">
            <w:pPr>
              <w:widowControl w:val="0"/>
              <w:rPr>
                <w:del w:id="343" w:author="John Jackson" w:date="2025-07-03T15:21:00Z" w16du:dateUtc="2025-07-03T13:21:00Z"/>
                <w:sz w:val="18"/>
                <w:szCs w:val="18"/>
              </w:rPr>
            </w:pPr>
            <w:del w:id="344" w:author="John Jackson" w:date="2025-07-03T15:21:00Z" w16du:dateUtc="2025-07-03T13:21:00Z">
              <w:r w:rsidDel="00A72145">
                <w:rPr>
                  <w:sz w:val="18"/>
                  <w:szCs w:val="18"/>
                </w:rPr>
                <w:delText>g</w:delText>
              </w:r>
            </w:del>
          </w:p>
        </w:tc>
        <w:tc>
          <w:tcPr>
            <w:tcW w:w="615" w:type="dxa"/>
          </w:tcPr>
          <w:p w14:paraId="22056C0B" w14:textId="761EC943" w:rsidR="008C33CD" w:rsidDel="00A72145" w:rsidRDefault="00000000">
            <w:pPr>
              <w:widowControl w:val="0"/>
              <w:rPr>
                <w:del w:id="345" w:author="John Jackson" w:date="2025-07-03T15:21:00Z" w16du:dateUtc="2025-07-03T13:21:00Z"/>
                <w:sz w:val="18"/>
                <w:szCs w:val="18"/>
              </w:rPr>
            </w:pPr>
            <w:del w:id="346" w:author="John Jackson" w:date="2025-07-03T15:21:00Z" w16du:dateUtc="2025-07-03T13:21:00Z">
              <w:r w:rsidDel="00A72145">
                <w:rPr>
                  <w:sz w:val="18"/>
                  <w:szCs w:val="18"/>
                </w:rPr>
                <w:delText>17</w:delText>
              </w:r>
            </w:del>
          </w:p>
        </w:tc>
        <w:tc>
          <w:tcPr>
            <w:tcW w:w="825" w:type="dxa"/>
          </w:tcPr>
          <w:p w14:paraId="450EB697" w14:textId="4E02F3DD" w:rsidR="008C33CD" w:rsidDel="00A72145" w:rsidRDefault="00000000">
            <w:pPr>
              <w:widowControl w:val="0"/>
              <w:rPr>
                <w:del w:id="347" w:author="John Jackson" w:date="2025-07-03T15:21:00Z" w16du:dateUtc="2025-07-03T13:21:00Z"/>
                <w:sz w:val="18"/>
                <w:szCs w:val="18"/>
              </w:rPr>
            </w:pPr>
            <w:del w:id="348" w:author="John Jackson" w:date="2025-07-03T15:21:00Z" w16du:dateUtc="2025-07-03T13:21:00Z">
              <w:r w:rsidDel="00A72145">
                <w:rPr>
                  <w:sz w:val="18"/>
                  <w:szCs w:val="18"/>
                </w:rPr>
                <w:delText>35.94</w:delText>
              </w:r>
            </w:del>
          </w:p>
          <w:p w14:paraId="607F9B77" w14:textId="0BA7F9A2" w:rsidR="008C33CD" w:rsidDel="00A72145" w:rsidRDefault="00000000">
            <w:pPr>
              <w:widowControl w:val="0"/>
              <w:rPr>
                <w:del w:id="349" w:author="John Jackson" w:date="2025-07-03T15:21:00Z" w16du:dateUtc="2025-07-03T13:21:00Z"/>
                <w:sz w:val="18"/>
                <w:szCs w:val="18"/>
              </w:rPr>
            </w:pPr>
            <w:del w:id="350" w:author="John Jackson" w:date="2025-07-03T15:21:00Z" w16du:dateUtc="2025-07-03T13:21:00Z">
              <w:r w:rsidDel="00A72145">
                <w:rPr>
                  <w:sz w:val="18"/>
                  <w:szCs w:val="18"/>
                </w:rPr>
                <w:delText>±14.02</w:delText>
              </w:r>
            </w:del>
          </w:p>
        </w:tc>
        <w:tc>
          <w:tcPr>
            <w:tcW w:w="855" w:type="dxa"/>
          </w:tcPr>
          <w:p w14:paraId="1A7C118E" w14:textId="649B23DA" w:rsidR="008C33CD" w:rsidDel="00A72145" w:rsidRDefault="00000000">
            <w:pPr>
              <w:widowControl w:val="0"/>
              <w:rPr>
                <w:del w:id="351" w:author="John Jackson" w:date="2025-07-03T15:21:00Z" w16du:dateUtc="2025-07-03T13:21:00Z"/>
                <w:sz w:val="18"/>
                <w:szCs w:val="18"/>
              </w:rPr>
            </w:pPr>
            <w:del w:id="352" w:author="John Jackson" w:date="2025-07-03T15:21:00Z" w16du:dateUtc="2025-07-03T13:21:00Z">
              <w:r w:rsidDel="00A72145">
                <w:rPr>
                  <w:sz w:val="18"/>
                  <w:szCs w:val="18"/>
                </w:rPr>
                <w:delText>29.65</w:delText>
              </w:r>
            </w:del>
          </w:p>
          <w:p w14:paraId="24BA2897" w14:textId="610C0AA7" w:rsidR="008C33CD" w:rsidDel="00A72145" w:rsidRDefault="00000000">
            <w:pPr>
              <w:widowControl w:val="0"/>
              <w:rPr>
                <w:del w:id="353" w:author="John Jackson" w:date="2025-07-03T15:21:00Z" w16du:dateUtc="2025-07-03T13:21:00Z"/>
                <w:sz w:val="18"/>
                <w:szCs w:val="18"/>
              </w:rPr>
            </w:pPr>
            <w:del w:id="354" w:author="John Jackson" w:date="2025-07-03T15:21:00Z" w16du:dateUtc="2025-07-03T13:21:00Z">
              <w:r w:rsidDel="00A72145">
                <w:rPr>
                  <w:sz w:val="18"/>
                  <w:szCs w:val="18"/>
                </w:rPr>
                <w:delText>±3.14</w:delText>
              </w:r>
            </w:del>
          </w:p>
        </w:tc>
        <w:tc>
          <w:tcPr>
            <w:tcW w:w="570" w:type="dxa"/>
            <w:vMerge w:val="restart"/>
          </w:tcPr>
          <w:p w14:paraId="14B3DE95" w14:textId="2779330A" w:rsidR="008C33CD" w:rsidDel="00A72145" w:rsidRDefault="00000000">
            <w:pPr>
              <w:widowControl w:val="0"/>
              <w:rPr>
                <w:del w:id="355" w:author="John Jackson" w:date="2025-07-03T15:21:00Z" w16du:dateUtc="2025-07-03T13:21:00Z"/>
                <w:sz w:val="18"/>
                <w:szCs w:val="18"/>
              </w:rPr>
            </w:pPr>
            <w:del w:id="356" w:author="John Jackson" w:date="2025-07-03T15:21:00Z" w16du:dateUtc="2025-07-03T13:21:00Z">
              <w:r w:rsidDel="00A72145">
                <w:rPr>
                  <w:sz w:val="18"/>
                  <w:szCs w:val="18"/>
                </w:rPr>
                <w:delText>100</w:delText>
              </w:r>
            </w:del>
          </w:p>
        </w:tc>
        <w:tc>
          <w:tcPr>
            <w:tcW w:w="705" w:type="dxa"/>
            <w:vMerge w:val="restart"/>
          </w:tcPr>
          <w:p w14:paraId="536EB6AC" w14:textId="15D9F974" w:rsidR="008C33CD" w:rsidDel="00A72145" w:rsidRDefault="00000000">
            <w:pPr>
              <w:widowControl w:val="0"/>
              <w:rPr>
                <w:del w:id="357" w:author="John Jackson" w:date="2025-07-03T15:21:00Z" w16du:dateUtc="2025-07-03T13:21:00Z"/>
                <w:sz w:val="18"/>
                <w:szCs w:val="18"/>
              </w:rPr>
            </w:pPr>
            <w:del w:id="358" w:author="John Jackson" w:date="2025-07-03T15:21:00Z" w16du:dateUtc="2025-07-03T13:21:00Z">
              <w:r w:rsidDel="00A72145">
                <w:rPr>
                  <w:sz w:val="18"/>
                  <w:szCs w:val="18"/>
                </w:rPr>
                <w:delText>9.35</w:delText>
              </w:r>
            </w:del>
          </w:p>
          <w:p w14:paraId="5962B555" w14:textId="4726ECB6" w:rsidR="008C33CD" w:rsidDel="00A72145" w:rsidRDefault="00000000">
            <w:pPr>
              <w:widowControl w:val="0"/>
              <w:rPr>
                <w:del w:id="359" w:author="John Jackson" w:date="2025-07-03T15:21:00Z" w16du:dateUtc="2025-07-03T13:21:00Z"/>
                <w:sz w:val="18"/>
                <w:szCs w:val="18"/>
              </w:rPr>
            </w:pPr>
            <w:del w:id="360" w:author="John Jackson" w:date="2025-07-03T15:21:00Z" w16du:dateUtc="2025-07-03T13:21:00Z">
              <w:r w:rsidDel="00A72145">
                <w:rPr>
                  <w:sz w:val="18"/>
                  <w:szCs w:val="18"/>
                </w:rPr>
                <w:delText>±1.27</w:delText>
              </w:r>
            </w:del>
          </w:p>
        </w:tc>
        <w:tc>
          <w:tcPr>
            <w:tcW w:w="840" w:type="dxa"/>
            <w:vMerge w:val="restart"/>
          </w:tcPr>
          <w:p w14:paraId="3AD35758" w14:textId="19302E71" w:rsidR="008C33CD" w:rsidDel="00A72145" w:rsidRDefault="00000000">
            <w:pPr>
              <w:widowControl w:val="0"/>
              <w:rPr>
                <w:del w:id="361" w:author="John Jackson" w:date="2025-07-03T15:21:00Z" w16du:dateUtc="2025-07-03T13:21:00Z"/>
                <w:sz w:val="18"/>
                <w:szCs w:val="18"/>
              </w:rPr>
            </w:pPr>
            <w:del w:id="362" w:author="John Jackson" w:date="2025-07-03T15:21:00Z" w16du:dateUtc="2025-07-03T13:21:00Z">
              <w:r w:rsidDel="00A72145">
                <w:rPr>
                  <w:sz w:val="18"/>
                  <w:szCs w:val="18"/>
                </w:rPr>
                <w:delText>-</w:delText>
              </w:r>
            </w:del>
          </w:p>
        </w:tc>
        <w:tc>
          <w:tcPr>
            <w:tcW w:w="720" w:type="dxa"/>
          </w:tcPr>
          <w:p w14:paraId="58CAA029" w14:textId="051FCBB4" w:rsidR="008C33CD" w:rsidDel="00A72145" w:rsidRDefault="00000000">
            <w:pPr>
              <w:widowControl w:val="0"/>
              <w:rPr>
                <w:del w:id="363" w:author="John Jackson" w:date="2025-07-03T15:21:00Z" w16du:dateUtc="2025-07-03T13:21:00Z"/>
                <w:sz w:val="18"/>
                <w:szCs w:val="18"/>
              </w:rPr>
            </w:pPr>
            <w:del w:id="364" w:author="John Jackson" w:date="2025-07-03T15:21:00Z" w16du:dateUtc="2025-07-03T13:21:00Z">
              <w:r w:rsidDel="00A72145">
                <w:rPr>
                  <w:sz w:val="18"/>
                  <w:szCs w:val="18"/>
                </w:rPr>
                <w:delText>20.95</w:delText>
              </w:r>
            </w:del>
          </w:p>
          <w:p w14:paraId="706F32E3" w14:textId="4EBE8349" w:rsidR="008C33CD" w:rsidDel="00A72145" w:rsidRDefault="00000000">
            <w:pPr>
              <w:widowControl w:val="0"/>
              <w:rPr>
                <w:del w:id="365" w:author="John Jackson" w:date="2025-07-03T15:21:00Z" w16du:dateUtc="2025-07-03T13:21:00Z"/>
                <w:sz w:val="18"/>
                <w:szCs w:val="18"/>
              </w:rPr>
            </w:pPr>
            <w:del w:id="366" w:author="John Jackson" w:date="2025-07-03T15:21:00Z" w16du:dateUtc="2025-07-03T13:21:00Z">
              <w:r w:rsidDel="00A72145">
                <w:rPr>
                  <w:sz w:val="18"/>
                  <w:szCs w:val="18"/>
                </w:rPr>
                <w:delText>±1</w:delText>
              </w:r>
            </w:del>
          </w:p>
        </w:tc>
        <w:tc>
          <w:tcPr>
            <w:tcW w:w="705" w:type="dxa"/>
          </w:tcPr>
          <w:p w14:paraId="7500212D" w14:textId="356AF10A" w:rsidR="008C33CD" w:rsidDel="00A72145" w:rsidRDefault="00000000">
            <w:pPr>
              <w:widowControl w:val="0"/>
              <w:rPr>
                <w:del w:id="367" w:author="John Jackson" w:date="2025-07-03T15:21:00Z" w16du:dateUtc="2025-07-03T13:21:00Z"/>
                <w:sz w:val="18"/>
                <w:szCs w:val="18"/>
              </w:rPr>
            </w:pPr>
            <w:del w:id="368" w:author="John Jackson" w:date="2025-07-03T15:21:00Z" w16du:dateUtc="2025-07-03T13:21:00Z">
              <w:r w:rsidDel="00A72145">
                <w:rPr>
                  <w:sz w:val="18"/>
                  <w:szCs w:val="18"/>
                </w:rPr>
                <w:delText>24.21</w:delText>
              </w:r>
            </w:del>
          </w:p>
          <w:p w14:paraId="2105BF26" w14:textId="41D49FA2" w:rsidR="008C33CD" w:rsidDel="00A72145" w:rsidRDefault="00000000">
            <w:pPr>
              <w:widowControl w:val="0"/>
              <w:rPr>
                <w:del w:id="369" w:author="John Jackson" w:date="2025-07-03T15:21:00Z" w16du:dateUtc="2025-07-03T13:21:00Z"/>
                <w:sz w:val="18"/>
                <w:szCs w:val="18"/>
              </w:rPr>
            </w:pPr>
            <w:del w:id="370" w:author="John Jackson" w:date="2025-07-03T15:21:00Z" w16du:dateUtc="2025-07-03T13:21:00Z">
              <w:r w:rsidDel="00A72145">
                <w:rPr>
                  <w:sz w:val="18"/>
                  <w:szCs w:val="18"/>
                </w:rPr>
                <w:delText>±1.18</w:delText>
              </w:r>
            </w:del>
          </w:p>
        </w:tc>
        <w:tc>
          <w:tcPr>
            <w:tcW w:w="810" w:type="dxa"/>
          </w:tcPr>
          <w:p w14:paraId="7482DBC2" w14:textId="443394EC" w:rsidR="008C33CD" w:rsidDel="00A72145" w:rsidRDefault="00000000">
            <w:pPr>
              <w:widowControl w:val="0"/>
              <w:rPr>
                <w:del w:id="371" w:author="John Jackson" w:date="2025-07-03T15:21:00Z" w16du:dateUtc="2025-07-03T13:21:00Z"/>
                <w:sz w:val="18"/>
                <w:szCs w:val="18"/>
              </w:rPr>
            </w:pPr>
            <w:del w:id="372" w:author="John Jackson" w:date="2025-07-03T15:21:00Z" w16du:dateUtc="2025-07-03T13:21:00Z">
              <w:r w:rsidDel="00A72145">
                <w:rPr>
                  <w:sz w:val="18"/>
                  <w:szCs w:val="18"/>
                </w:rPr>
                <w:delText>-</w:delText>
              </w:r>
            </w:del>
          </w:p>
        </w:tc>
        <w:tc>
          <w:tcPr>
            <w:tcW w:w="735" w:type="dxa"/>
          </w:tcPr>
          <w:p w14:paraId="5B35A234" w14:textId="302C8CBB" w:rsidR="008C33CD" w:rsidDel="00A72145" w:rsidRDefault="00000000">
            <w:pPr>
              <w:widowControl w:val="0"/>
              <w:rPr>
                <w:del w:id="373" w:author="John Jackson" w:date="2025-07-03T15:21:00Z" w16du:dateUtc="2025-07-03T13:21:00Z"/>
                <w:sz w:val="18"/>
                <w:szCs w:val="18"/>
              </w:rPr>
            </w:pPr>
            <w:del w:id="374" w:author="John Jackson" w:date="2025-07-03T15:21:00Z" w16du:dateUtc="2025-07-03T13:21:00Z">
              <w:r w:rsidDel="00A72145">
                <w:rPr>
                  <w:sz w:val="18"/>
                  <w:szCs w:val="18"/>
                </w:rPr>
                <w:delText>100</w:delText>
              </w:r>
            </w:del>
          </w:p>
        </w:tc>
      </w:tr>
      <w:tr w:rsidR="008C33CD" w:rsidDel="00A72145" w14:paraId="2E8A9980" w14:textId="07C2146E">
        <w:trPr>
          <w:trHeight w:val="440"/>
          <w:del w:id="375" w:author="John Jackson" w:date="2025-07-03T15:21:00Z"/>
        </w:trPr>
        <w:tc>
          <w:tcPr>
            <w:tcW w:w="705" w:type="dxa"/>
            <w:vMerge/>
          </w:tcPr>
          <w:p w14:paraId="160CD9BB" w14:textId="339EB62C" w:rsidR="008C33CD" w:rsidDel="00A72145" w:rsidRDefault="008C33CD">
            <w:pPr>
              <w:widowControl w:val="0"/>
              <w:pBdr>
                <w:top w:val="nil"/>
                <w:left w:val="nil"/>
                <w:bottom w:val="nil"/>
                <w:right w:val="nil"/>
                <w:between w:val="nil"/>
              </w:pBdr>
              <w:rPr>
                <w:del w:id="376" w:author="John Jackson" w:date="2025-07-03T15:21:00Z" w16du:dateUtc="2025-07-03T13:21:00Z"/>
                <w:sz w:val="18"/>
                <w:szCs w:val="18"/>
              </w:rPr>
            </w:pPr>
          </w:p>
        </w:tc>
        <w:tc>
          <w:tcPr>
            <w:tcW w:w="705" w:type="dxa"/>
            <w:vMerge/>
          </w:tcPr>
          <w:p w14:paraId="0609856C" w14:textId="6ABF8D6C" w:rsidR="008C33CD" w:rsidDel="00A72145" w:rsidRDefault="008C33CD">
            <w:pPr>
              <w:widowControl w:val="0"/>
              <w:pBdr>
                <w:top w:val="nil"/>
                <w:left w:val="nil"/>
                <w:bottom w:val="nil"/>
                <w:right w:val="nil"/>
                <w:between w:val="nil"/>
              </w:pBdr>
              <w:rPr>
                <w:del w:id="377" w:author="John Jackson" w:date="2025-07-03T15:21:00Z" w16du:dateUtc="2025-07-03T13:21:00Z"/>
                <w:sz w:val="18"/>
                <w:szCs w:val="18"/>
              </w:rPr>
            </w:pPr>
          </w:p>
        </w:tc>
        <w:tc>
          <w:tcPr>
            <w:tcW w:w="705" w:type="dxa"/>
          </w:tcPr>
          <w:p w14:paraId="36503356" w14:textId="380B040B" w:rsidR="008C33CD" w:rsidDel="00A72145" w:rsidRDefault="00000000">
            <w:pPr>
              <w:widowControl w:val="0"/>
              <w:rPr>
                <w:del w:id="378" w:author="John Jackson" w:date="2025-07-03T15:21:00Z" w16du:dateUtc="2025-07-03T13:21:00Z"/>
                <w:sz w:val="18"/>
                <w:szCs w:val="18"/>
              </w:rPr>
            </w:pPr>
            <w:del w:id="379" w:author="John Jackson" w:date="2025-07-03T15:21:00Z" w16du:dateUtc="2025-07-03T13:21:00Z">
              <w:r w:rsidDel="00A72145">
                <w:rPr>
                  <w:sz w:val="18"/>
                  <w:szCs w:val="18"/>
                </w:rPr>
                <w:delText>♂</w:delText>
              </w:r>
            </w:del>
          </w:p>
        </w:tc>
        <w:tc>
          <w:tcPr>
            <w:tcW w:w="615" w:type="dxa"/>
          </w:tcPr>
          <w:p w14:paraId="3DCE3F70" w14:textId="315BB327" w:rsidR="008C33CD" w:rsidDel="00A72145" w:rsidRDefault="00000000">
            <w:pPr>
              <w:widowControl w:val="0"/>
              <w:rPr>
                <w:del w:id="380" w:author="John Jackson" w:date="2025-07-03T15:21:00Z" w16du:dateUtc="2025-07-03T13:21:00Z"/>
                <w:sz w:val="18"/>
                <w:szCs w:val="18"/>
              </w:rPr>
            </w:pPr>
            <w:del w:id="381" w:author="John Jackson" w:date="2025-07-03T15:21:00Z" w16du:dateUtc="2025-07-03T13:21:00Z">
              <w:r w:rsidDel="00A72145">
                <w:rPr>
                  <w:sz w:val="18"/>
                  <w:szCs w:val="18"/>
                </w:rPr>
                <w:delText>7</w:delText>
              </w:r>
            </w:del>
          </w:p>
        </w:tc>
        <w:tc>
          <w:tcPr>
            <w:tcW w:w="825" w:type="dxa"/>
          </w:tcPr>
          <w:p w14:paraId="2C647352" w14:textId="376A7EE9" w:rsidR="008C33CD" w:rsidDel="00A72145" w:rsidRDefault="00000000">
            <w:pPr>
              <w:widowControl w:val="0"/>
              <w:rPr>
                <w:del w:id="382" w:author="John Jackson" w:date="2025-07-03T15:21:00Z" w16du:dateUtc="2025-07-03T13:21:00Z"/>
                <w:sz w:val="18"/>
                <w:szCs w:val="18"/>
              </w:rPr>
            </w:pPr>
            <w:del w:id="383" w:author="John Jackson" w:date="2025-07-03T15:21:00Z" w16du:dateUtc="2025-07-03T13:21:00Z">
              <w:r w:rsidDel="00A72145">
                <w:rPr>
                  <w:sz w:val="18"/>
                  <w:szCs w:val="18"/>
                </w:rPr>
                <w:delText>33.57</w:delText>
              </w:r>
            </w:del>
          </w:p>
          <w:p w14:paraId="24A8DD25" w14:textId="339C8698" w:rsidR="008C33CD" w:rsidDel="00A72145" w:rsidRDefault="00000000">
            <w:pPr>
              <w:widowControl w:val="0"/>
              <w:rPr>
                <w:del w:id="384" w:author="John Jackson" w:date="2025-07-03T15:21:00Z" w16du:dateUtc="2025-07-03T13:21:00Z"/>
                <w:sz w:val="18"/>
                <w:szCs w:val="18"/>
              </w:rPr>
            </w:pPr>
            <w:del w:id="385" w:author="John Jackson" w:date="2025-07-03T15:21:00Z" w16du:dateUtc="2025-07-03T13:21:00Z">
              <w:r w:rsidDel="00A72145">
                <w:rPr>
                  <w:sz w:val="18"/>
                  <w:szCs w:val="18"/>
                </w:rPr>
                <w:delText>±15.96</w:delText>
              </w:r>
            </w:del>
          </w:p>
        </w:tc>
        <w:tc>
          <w:tcPr>
            <w:tcW w:w="855" w:type="dxa"/>
          </w:tcPr>
          <w:p w14:paraId="7D388B6F" w14:textId="4E97712F" w:rsidR="008C33CD" w:rsidDel="00A72145" w:rsidRDefault="00000000">
            <w:pPr>
              <w:widowControl w:val="0"/>
              <w:rPr>
                <w:del w:id="386" w:author="John Jackson" w:date="2025-07-03T15:21:00Z" w16du:dateUtc="2025-07-03T13:21:00Z"/>
                <w:sz w:val="18"/>
                <w:szCs w:val="18"/>
              </w:rPr>
            </w:pPr>
            <w:del w:id="387" w:author="John Jackson" w:date="2025-07-03T15:21:00Z" w16du:dateUtc="2025-07-03T13:21:00Z">
              <w:r w:rsidDel="00A72145">
                <w:rPr>
                  <w:sz w:val="18"/>
                  <w:szCs w:val="18"/>
                </w:rPr>
                <w:delText>29.86</w:delText>
              </w:r>
            </w:del>
          </w:p>
          <w:p w14:paraId="7D4A2DF6" w14:textId="36A7DA6A" w:rsidR="008C33CD" w:rsidDel="00A72145" w:rsidRDefault="00000000">
            <w:pPr>
              <w:widowControl w:val="0"/>
              <w:rPr>
                <w:del w:id="388" w:author="John Jackson" w:date="2025-07-03T15:21:00Z" w16du:dateUtc="2025-07-03T13:21:00Z"/>
                <w:sz w:val="18"/>
                <w:szCs w:val="18"/>
              </w:rPr>
            </w:pPr>
            <w:del w:id="389" w:author="John Jackson" w:date="2025-07-03T15:21:00Z" w16du:dateUtc="2025-07-03T13:21:00Z">
              <w:r w:rsidDel="00A72145">
                <w:rPr>
                  <w:sz w:val="18"/>
                  <w:szCs w:val="18"/>
                </w:rPr>
                <w:delText>±3.34</w:delText>
              </w:r>
            </w:del>
          </w:p>
        </w:tc>
        <w:tc>
          <w:tcPr>
            <w:tcW w:w="570" w:type="dxa"/>
            <w:vMerge/>
          </w:tcPr>
          <w:p w14:paraId="21D23453" w14:textId="6072EAAC" w:rsidR="008C33CD" w:rsidDel="00A72145" w:rsidRDefault="008C33CD">
            <w:pPr>
              <w:widowControl w:val="0"/>
              <w:pBdr>
                <w:top w:val="nil"/>
                <w:left w:val="nil"/>
                <w:bottom w:val="nil"/>
                <w:right w:val="nil"/>
                <w:between w:val="nil"/>
              </w:pBdr>
              <w:rPr>
                <w:del w:id="390" w:author="John Jackson" w:date="2025-07-03T15:21:00Z" w16du:dateUtc="2025-07-03T13:21:00Z"/>
                <w:sz w:val="18"/>
                <w:szCs w:val="18"/>
              </w:rPr>
            </w:pPr>
          </w:p>
        </w:tc>
        <w:tc>
          <w:tcPr>
            <w:tcW w:w="705" w:type="dxa"/>
            <w:vMerge/>
          </w:tcPr>
          <w:p w14:paraId="182E14AB" w14:textId="33A1C458" w:rsidR="008C33CD" w:rsidDel="00A72145" w:rsidRDefault="008C33CD">
            <w:pPr>
              <w:widowControl w:val="0"/>
              <w:pBdr>
                <w:top w:val="nil"/>
                <w:left w:val="nil"/>
                <w:bottom w:val="nil"/>
                <w:right w:val="nil"/>
                <w:between w:val="nil"/>
              </w:pBdr>
              <w:rPr>
                <w:del w:id="391" w:author="John Jackson" w:date="2025-07-03T15:21:00Z" w16du:dateUtc="2025-07-03T13:21:00Z"/>
                <w:sz w:val="18"/>
                <w:szCs w:val="18"/>
              </w:rPr>
            </w:pPr>
          </w:p>
        </w:tc>
        <w:tc>
          <w:tcPr>
            <w:tcW w:w="840" w:type="dxa"/>
            <w:vMerge/>
          </w:tcPr>
          <w:p w14:paraId="3ADBA6A8" w14:textId="5FF6211C" w:rsidR="008C33CD" w:rsidDel="00A72145" w:rsidRDefault="008C33CD">
            <w:pPr>
              <w:widowControl w:val="0"/>
              <w:pBdr>
                <w:top w:val="nil"/>
                <w:left w:val="nil"/>
                <w:bottom w:val="nil"/>
                <w:right w:val="nil"/>
                <w:between w:val="nil"/>
              </w:pBdr>
              <w:rPr>
                <w:del w:id="392" w:author="John Jackson" w:date="2025-07-03T15:21:00Z" w16du:dateUtc="2025-07-03T13:21:00Z"/>
                <w:sz w:val="18"/>
                <w:szCs w:val="18"/>
              </w:rPr>
            </w:pPr>
          </w:p>
        </w:tc>
        <w:tc>
          <w:tcPr>
            <w:tcW w:w="720" w:type="dxa"/>
          </w:tcPr>
          <w:p w14:paraId="17956043" w14:textId="26E57B47" w:rsidR="008C33CD" w:rsidDel="00A72145" w:rsidRDefault="00000000">
            <w:pPr>
              <w:widowControl w:val="0"/>
              <w:rPr>
                <w:del w:id="393" w:author="John Jackson" w:date="2025-07-03T15:21:00Z" w16du:dateUtc="2025-07-03T13:21:00Z"/>
                <w:sz w:val="18"/>
                <w:szCs w:val="18"/>
              </w:rPr>
            </w:pPr>
            <w:del w:id="394" w:author="John Jackson" w:date="2025-07-03T15:21:00Z" w16du:dateUtc="2025-07-03T13:21:00Z">
              <w:r w:rsidDel="00A72145">
                <w:rPr>
                  <w:sz w:val="18"/>
                  <w:szCs w:val="18"/>
                </w:rPr>
                <w:delText>20.31</w:delText>
              </w:r>
            </w:del>
          </w:p>
          <w:p w14:paraId="589AAD06" w14:textId="29F8E5C2" w:rsidR="008C33CD" w:rsidDel="00A72145" w:rsidRDefault="00000000">
            <w:pPr>
              <w:widowControl w:val="0"/>
              <w:rPr>
                <w:del w:id="395" w:author="John Jackson" w:date="2025-07-03T15:21:00Z" w16du:dateUtc="2025-07-03T13:21:00Z"/>
                <w:sz w:val="18"/>
                <w:szCs w:val="18"/>
              </w:rPr>
            </w:pPr>
            <w:del w:id="396" w:author="John Jackson" w:date="2025-07-03T15:21:00Z" w16du:dateUtc="2025-07-03T13:21:00Z">
              <w:r w:rsidDel="00A72145">
                <w:rPr>
                  <w:sz w:val="18"/>
                  <w:szCs w:val="18"/>
                </w:rPr>
                <w:delText>±0.78</w:delText>
              </w:r>
            </w:del>
          </w:p>
        </w:tc>
        <w:tc>
          <w:tcPr>
            <w:tcW w:w="705" w:type="dxa"/>
          </w:tcPr>
          <w:p w14:paraId="40ECB258" w14:textId="3E663150" w:rsidR="008C33CD" w:rsidDel="00A72145" w:rsidRDefault="00000000">
            <w:pPr>
              <w:widowControl w:val="0"/>
              <w:rPr>
                <w:del w:id="397" w:author="John Jackson" w:date="2025-07-03T15:21:00Z" w16du:dateUtc="2025-07-03T13:21:00Z"/>
                <w:sz w:val="18"/>
                <w:szCs w:val="18"/>
              </w:rPr>
            </w:pPr>
            <w:del w:id="398" w:author="John Jackson" w:date="2025-07-03T15:21:00Z" w16du:dateUtc="2025-07-03T13:21:00Z">
              <w:r w:rsidDel="00A72145">
                <w:rPr>
                  <w:sz w:val="18"/>
                  <w:szCs w:val="18"/>
                </w:rPr>
                <w:delText>23.69</w:delText>
              </w:r>
            </w:del>
          </w:p>
          <w:p w14:paraId="5382BAC6" w14:textId="1FAB05E4" w:rsidR="008C33CD" w:rsidDel="00A72145" w:rsidRDefault="00000000">
            <w:pPr>
              <w:widowControl w:val="0"/>
              <w:rPr>
                <w:del w:id="399" w:author="John Jackson" w:date="2025-07-03T15:21:00Z" w16du:dateUtc="2025-07-03T13:21:00Z"/>
                <w:sz w:val="18"/>
                <w:szCs w:val="18"/>
              </w:rPr>
            </w:pPr>
            <w:del w:id="400" w:author="John Jackson" w:date="2025-07-03T15:21:00Z" w16du:dateUtc="2025-07-03T13:21:00Z">
              <w:r w:rsidDel="00A72145">
                <w:rPr>
                  <w:sz w:val="18"/>
                  <w:szCs w:val="18"/>
                </w:rPr>
                <w:delText>±0.94</w:delText>
              </w:r>
            </w:del>
          </w:p>
        </w:tc>
        <w:tc>
          <w:tcPr>
            <w:tcW w:w="810" w:type="dxa"/>
          </w:tcPr>
          <w:p w14:paraId="594431D8" w14:textId="4AF4160B" w:rsidR="008C33CD" w:rsidDel="00A72145" w:rsidRDefault="00000000">
            <w:pPr>
              <w:widowControl w:val="0"/>
              <w:rPr>
                <w:del w:id="401" w:author="John Jackson" w:date="2025-07-03T15:21:00Z" w16du:dateUtc="2025-07-03T13:21:00Z"/>
                <w:sz w:val="18"/>
                <w:szCs w:val="18"/>
              </w:rPr>
            </w:pPr>
            <w:del w:id="402" w:author="John Jackson" w:date="2025-07-03T15:21:00Z" w16du:dateUtc="2025-07-03T13:21:00Z">
              <w:r w:rsidDel="00A72145">
                <w:rPr>
                  <w:sz w:val="18"/>
                  <w:szCs w:val="18"/>
                </w:rPr>
                <w:delText>-</w:delText>
              </w:r>
            </w:del>
          </w:p>
        </w:tc>
        <w:tc>
          <w:tcPr>
            <w:tcW w:w="735" w:type="dxa"/>
          </w:tcPr>
          <w:p w14:paraId="2839053C" w14:textId="0D4E1681" w:rsidR="008C33CD" w:rsidDel="00A72145" w:rsidRDefault="00000000">
            <w:pPr>
              <w:widowControl w:val="0"/>
              <w:rPr>
                <w:del w:id="403" w:author="John Jackson" w:date="2025-07-03T15:21:00Z" w16du:dateUtc="2025-07-03T13:21:00Z"/>
                <w:sz w:val="18"/>
                <w:szCs w:val="18"/>
              </w:rPr>
            </w:pPr>
            <w:del w:id="404" w:author="John Jackson" w:date="2025-07-03T15:21:00Z" w16du:dateUtc="2025-07-03T13:21:00Z">
              <w:r w:rsidDel="00A72145">
                <w:rPr>
                  <w:sz w:val="18"/>
                  <w:szCs w:val="18"/>
                </w:rPr>
                <w:delText>100</w:delText>
              </w:r>
            </w:del>
          </w:p>
        </w:tc>
      </w:tr>
      <w:tr w:rsidR="008C33CD" w:rsidDel="00A72145" w14:paraId="16F05E88" w14:textId="00924BAC">
        <w:trPr>
          <w:trHeight w:val="440"/>
          <w:del w:id="405" w:author="John Jackson" w:date="2025-07-03T15:21:00Z"/>
        </w:trPr>
        <w:tc>
          <w:tcPr>
            <w:tcW w:w="705" w:type="dxa"/>
            <w:vMerge/>
          </w:tcPr>
          <w:p w14:paraId="162FA103" w14:textId="3B9670F7" w:rsidR="008C33CD" w:rsidDel="00A72145" w:rsidRDefault="008C33CD">
            <w:pPr>
              <w:widowControl w:val="0"/>
              <w:pBdr>
                <w:top w:val="nil"/>
                <w:left w:val="nil"/>
                <w:bottom w:val="nil"/>
                <w:right w:val="nil"/>
                <w:between w:val="nil"/>
              </w:pBdr>
              <w:rPr>
                <w:del w:id="406" w:author="John Jackson" w:date="2025-07-03T15:21:00Z" w16du:dateUtc="2025-07-03T13:21:00Z"/>
                <w:sz w:val="18"/>
                <w:szCs w:val="18"/>
              </w:rPr>
            </w:pPr>
          </w:p>
        </w:tc>
        <w:tc>
          <w:tcPr>
            <w:tcW w:w="705" w:type="dxa"/>
            <w:vMerge/>
          </w:tcPr>
          <w:p w14:paraId="3C40BDF1" w14:textId="157885A1" w:rsidR="008C33CD" w:rsidDel="00A72145" w:rsidRDefault="008C33CD">
            <w:pPr>
              <w:widowControl w:val="0"/>
              <w:pBdr>
                <w:top w:val="nil"/>
                <w:left w:val="nil"/>
                <w:bottom w:val="nil"/>
                <w:right w:val="nil"/>
                <w:between w:val="nil"/>
              </w:pBdr>
              <w:rPr>
                <w:del w:id="407" w:author="John Jackson" w:date="2025-07-03T15:21:00Z" w16du:dateUtc="2025-07-03T13:21:00Z"/>
                <w:sz w:val="18"/>
                <w:szCs w:val="18"/>
              </w:rPr>
            </w:pPr>
          </w:p>
        </w:tc>
        <w:tc>
          <w:tcPr>
            <w:tcW w:w="705" w:type="dxa"/>
          </w:tcPr>
          <w:p w14:paraId="1AC395D4" w14:textId="02C6A61A" w:rsidR="008C33CD" w:rsidDel="00A72145" w:rsidRDefault="00000000">
            <w:pPr>
              <w:widowControl w:val="0"/>
              <w:rPr>
                <w:del w:id="408" w:author="John Jackson" w:date="2025-07-03T15:21:00Z" w16du:dateUtc="2025-07-03T13:21:00Z"/>
                <w:sz w:val="18"/>
                <w:szCs w:val="18"/>
              </w:rPr>
            </w:pPr>
            <w:del w:id="409" w:author="John Jackson" w:date="2025-07-03T15:21:00Z" w16du:dateUtc="2025-07-03T13:21:00Z">
              <w:r w:rsidDel="00A72145">
                <w:rPr>
                  <w:sz w:val="18"/>
                  <w:szCs w:val="18"/>
                </w:rPr>
                <w:delText>♀</w:delText>
              </w:r>
            </w:del>
          </w:p>
        </w:tc>
        <w:tc>
          <w:tcPr>
            <w:tcW w:w="615" w:type="dxa"/>
          </w:tcPr>
          <w:p w14:paraId="5C57A03C" w14:textId="155C73C9" w:rsidR="008C33CD" w:rsidDel="00A72145" w:rsidRDefault="00000000">
            <w:pPr>
              <w:widowControl w:val="0"/>
              <w:rPr>
                <w:del w:id="410" w:author="John Jackson" w:date="2025-07-03T15:21:00Z" w16du:dateUtc="2025-07-03T13:21:00Z"/>
                <w:sz w:val="18"/>
                <w:szCs w:val="18"/>
              </w:rPr>
            </w:pPr>
            <w:del w:id="411" w:author="John Jackson" w:date="2025-07-03T15:21:00Z" w16du:dateUtc="2025-07-03T13:21:00Z">
              <w:r w:rsidDel="00A72145">
                <w:rPr>
                  <w:sz w:val="18"/>
                  <w:szCs w:val="18"/>
                </w:rPr>
                <w:delText>10</w:delText>
              </w:r>
            </w:del>
          </w:p>
        </w:tc>
        <w:tc>
          <w:tcPr>
            <w:tcW w:w="825" w:type="dxa"/>
          </w:tcPr>
          <w:p w14:paraId="28AAFCCF" w14:textId="2954636E" w:rsidR="008C33CD" w:rsidDel="00A72145" w:rsidRDefault="00000000">
            <w:pPr>
              <w:widowControl w:val="0"/>
              <w:rPr>
                <w:del w:id="412" w:author="John Jackson" w:date="2025-07-03T15:21:00Z" w16du:dateUtc="2025-07-03T13:21:00Z"/>
                <w:sz w:val="18"/>
                <w:szCs w:val="18"/>
              </w:rPr>
            </w:pPr>
            <w:del w:id="413" w:author="John Jackson" w:date="2025-07-03T15:21:00Z" w16du:dateUtc="2025-07-03T13:21:00Z">
              <w:r w:rsidDel="00A72145">
                <w:rPr>
                  <w:sz w:val="18"/>
                  <w:szCs w:val="18"/>
                </w:rPr>
                <w:delText>37.60</w:delText>
              </w:r>
            </w:del>
          </w:p>
          <w:p w14:paraId="42B150F7" w14:textId="6A1E04EC" w:rsidR="008C33CD" w:rsidDel="00A72145" w:rsidRDefault="00000000">
            <w:pPr>
              <w:widowControl w:val="0"/>
              <w:rPr>
                <w:del w:id="414" w:author="John Jackson" w:date="2025-07-03T15:21:00Z" w16du:dateUtc="2025-07-03T13:21:00Z"/>
                <w:sz w:val="18"/>
                <w:szCs w:val="18"/>
              </w:rPr>
            </w:pPr>
            <w:del w:id="415" w:author="John Jackson" w:date="2025-07-03T15:21:00Z" w16du:dateUtc="2025-07-03T13:21:00Z">
              <w:r w:rsidDel="00A72145">
                <w:rPr>
                  <w:sz w:val="18"/>
                  <w:szCs w:val="18"/>
                </w:rPr>
                <w:delText>±13.13</w:delText>
              </w:r>
            </w:del>
          </w:p>
        </w:tc>
        <w:tc>
          <w:tcPr>
            <w:tcW w:w="855" w:type="dxa"/>
          </w:tcPr>
          <w:p w14:paraId="277BDD50" w14:textId="1D865359" w:rsidR="008C33CD" w:rsidDel="00A72145" w:rsidRDefault="00000000">
            <w:pPr>
              <w:widowControl w:val="0"/>
              <w:rPr>
                <w:del w:id="416" w:author="John Jackson" w:date="2025-07-03T15:21:00Z" w16du:dateUtc="2025-07-03T13:21:00Z"/>
                <w:sz w:val="18"/>
                <w:szCs w:val="18"/>
              </w:rPr>
            </w:pPr>
            <w:del w:id="417" w:author="John Jackson" w:date="2025-07-03T15:21:00Z" w16du:dateUtc="2025-07-03T13:21:00Z">
              <w:r w:rsidDel="00A72145">
                <w:rPr>
                  <w:sz w:val="18"/>
                  <w:szCs w:val="18"/>
                </w:rPr>
                <w:delText>29.50</w:delText>
              </w:r>
            </w:del>
          </w:p>
          <w:p w14:paraId="55E607C6" w14:textId="1A78670F" w:rsidR="008C33CD" w:rsidDel="00A72145" w:rsidRDefault="00000000">
            <w:pPr>
              <w:widowControl w:val="0"/>
              <w:rPr>
                <w:del w:id="418" w:author="John Jackson" w:date="2025-07-03T15:21:00Z" w16du:dateUtc="2025-07-03T13:21:00Z"/>
                <w:sz w:val="18"/>
                <w:szCs w:val="18"/>
              </w:rPr>
            </w:pPr>
            <w:del w:id="419" w:author="John Jackson" w:date="2025-07-03T15:21:00Z" w16du:dateUtc="2025-07-03T13:21:00Z">
              <w:r w:rsidDel="00A72145">
                <w:rPr>
                  <w:sz w:val="18"/>
                  <w:szCs w:val="18"/>
                </w:rPr>
                <w:delText>±3.17</w:delText>
              </w:r>
            </w:del>
          </w:p>
        </w:tc>
        <w:tc>
          <w:tcPr>
            <w:tcW w:w="570" w:type="dxa"/>
            <w:vMerge/>
          </w:tcPr>
          <w:p w14:paraId="74C51C3B" w14:textId="18167382" w:rsidR="008C33CD" w:rsidDel="00A72145" w:rsidRDefault="008C33CD">
            <w:pPr>
              <w:widowControl w:val="0"/>
              <w:pBdr>
                <w:top w:val="nil"/>
                <w:left w:val="nil"/>
                <w:bottom w:val="nil"/>
                <w:right w:val="nil"/>
                <w:between w:val="nil"/>
              </w:pBdr>
              <w:rPr>
                <w:del w:id="420" w:author="John Jackson" w:date="2025-07-03T15:21:00Z" w16du:dateUtc="2025-07-03T13:21:00Z"/>
                <w:sz w:val="18"/>
                <w:szCs w:val="18"/>
              </w:rPr>
            </w:pPr>
          </w:p>
        </w:tc>
        <w:tc>
          <w:tcPr>
            <w:tcW w:w="705" w:type="dxa"/>
            <w:vMerge/>
          </w:tcPr>
          <w:p w14:paraId="48D8F374" w14:textId="3059F986" w:rsidR="008C33CD" w:rsidDel="00A72145" w:rsidRDefault="008C33CD">
            <w:pPr>
              <w:widowControl w:val="0"/>
              <w:pBdr>
                <w:top w:val="nil"/>
                <w:left w:val="nil"/>
                <w:bottom w:val="nil"/>
                <w:right w:val="nil"/>
                <w:between w:val="nil"/>
              </w:pBdr>
              <w:rPr>
                <w:del w:id="421" w:author="John Jackson" w:date="2025-07-03T15:21:00Z" w16du:dateUtc="2025-07-03T13:21:00Z"/>
                <w:sz w:val="18"/>
                <w:szCs w:val="18"/>
              </w:rPr>
            </w:pPr>
          </w:p>
        </w:tc>
        <w:tc>
          <w:tcPr>
            <w:tcW w:w="840" w:type="dxa"/>
            <w:vMerge/>
          </w:tcPr>
          <w:p w14:paraId="460071E5" w14:textId="06C66578" w:rsidR="008C33CD" w:rsidDel="00A72145" w:rsidRDefault="008C33CD">
            <w:pPr>
              <w:widowControl w:val="0"/>
              <w:pBdr>
                <w:top w:val="nil"/>
                <w:left w:val="nil"/>
                <w:bottom w:val="nil"/>
                <w:right w:val="nil"/>
                <w:between w:val="nil"/>
              </w:pBdr>
              <w:rPr>
                <w:del w:id="422" w:author="John Jackson" w:date="2025-07-03T15:21:00Z" w16du:dateUtc="2025-07-03T13:21:00Z"/>
                <w:sz w:val="18"/>
                <w:szCs w:val="18"/>
              </w:rPr>
            </w:pPr>
          </w:p>
        </w:tc>
        <w:tc>
          <w:tcPr>
            <w:tcW w:w="720" w:type="dxa"/>
          </w:tcPr>
          <w:p w14:paraId="1A1E4658" w14:textId="2B73A275" w:rsidR="008C33CD" w:rsidDel="00A72145" w:rsidRDefault="00000000">
            <w:pPr>
              <w:widowControl w:val="0"/>
              <w:rPr>
                <w:del w:id="423" w:author="John Jackson" w:date="2025-07-03T15:21:00Z" w16du:dateUtc="2025-07-03T13:21:00Z"/>
                <w:sz w:val="18"/>
                <w:szCs w:val="18"/>
              </w:rPr>
            </w:pPr>
            <w:del w:id="424" w:author="John Jackson" w:date="2025-07-03T15:21:00Z" w16du:dateUtc="2025-07-03T13:21:00Z">
              <w:r w:rsidDel="00A72145">
                <w:rPr>
                  <w:sz w:val="18"/>
                  <w:szCs w:val="18"/>
                </w:rPr>
                <w:delText>21.40</w:delText>
              </w:r>
            </w:del>
          </w:p>
          <w:p w14:paraId="167D63E1" w14:textId="51CBF0DF" w:rsidR="008C33CD" w:rsidDel="00A72145" w:rsidRDefault="00000000">
            <w:pPr>
              <w:widowControl w:val="0"/>
              <w:rPr>
                <w:del w:id="425" w:author="John Jackson" w:date="2025-07-03T15:21:00Z" w16du:dateUtc="2025-07-03T13:21:00Z"/>
                <w:sz w:val="18"/>
                <w:szCs w:val="18"/>
              </w:rPr>
            </w:pPr>
            <w:del w:id="426" w:author="John Jackson" w:date="2025-07-03T15:21:00Z" w16du:dateUtc="2025-07-03T13:21:00Z">
              <w:r w:rsidDel="00A72145">
                <w:rPr>
                  <w:sz w:val="18"/>
                  <w:szCs w:val="18"/>
                </w:rPr>
                <w:delText>±0.90</w:delText>
              </w:r>
            </w:del>
          </w:p>
        </w:tc>
        <w:tc>
          <w:tcPr>
            <w:tcW w:w="705" w:type="dxa"/>
          </w:tcPr>
          <w:p w14:paraId="636D7445" w14:textId="36435440" w:rsidR="008C33CD" w:rsidDel="00A72145" w:rsidRDefault="00000000">
            <w:pPr>
              <w:widowControl w:val="0"/>
              <w:rPr>
                <w:del w:id="427" w:author="John Jackson" w:date="2025-07-03T15:21:00Z" w16du:dateUtc="2025-07-03T13:21:00Z"/>
                <w:sz w:val="18"/>
                <w:szCs w:val="18"/>
              </w:rPr>
            </w:pPr>
            <w:del w:id="428" w:author="John Jackson" w:date="2025-07-03T15:21:00Z" w16du:dateUtc="2025-07-03T13:21:00Z">
              <w:r w:rsidDel="00A72145">
                <w:rPr>
                  <w:sz w:val="18"/>
                  <w:szCs w:val="18"/>
                </w:rPr>
                <w:delText>24.57</w:delText>
              </w:r>
            </w:del>
          </w:p>
          <w:p w14:paraId="79126A7B" w14:textId="4273E9D0" w:rsidR="008C33CD" w:rsidDel="00A72145" w:rsidRDefault="00000000">
            <w:pPr>
              <w:widowControl w:val="0"/>
              <w:rPr>
                <w:del w:id="429" w:author="John Jackson" w:date="2025-07-03T15:21:00Z" w16du:dateUtc="2025-07-03T13:21:00Z"/>
                <w:sz w:val="18"/>
                <w:szCs w:val="18"/>
              </w:rPr>
            </w:pPr>
            <w:del w:id="430" w:author="John Jackson" w:date="2025-07-03T15:21:00Z" w16du:dateUtc="2025-07-03T13:21:00Z">
              <w:r w:rsidDel="00A72145">
                <w:rPr>
                  <w:sz w:val="18"/>
                  <w:szCs w:val="18"/>
                </w:rPr>
                <w:delText>±1.24</w:delText>
              </w:r>
            </w:del>
          </w:p>
        </w:tc>
        <w:tc>
          <w:tcPr>
            <w:tcW w:w="810" w:type="dxa"/>
          </w:tcPr>
          <w:p w14:paraId="528BF4B5" w14:textId="19A8658D" w:rsidR="008C33CD" w:rsidDel="00A72145" w:rsidRDefault="00000000">
            <w:pPr>
              <w:widowControl w:val="0"/>
              <w:rPr>
                <w:del w:id="431" w:author="John Jackson" w:date="2025-07-03T15:21:00Z" w16du:dateUtc="2025-07-03T13:21:00Z"/>
                <w:sz w:val="18"/>
                <w:szCs w:val="18"/>
              </w:rPr>
            </w:pPr>
            <w:del w:id="432" w:author="John Jackson" w:date="2025-07-03T15:21:00Z" w16du:dateUtc="2025-07-03T13:21:00Z">
              <w:r w:rsidDel="00A72145">
                <w:rPr>
                  <w:sz w:val="18"/>
                  <w:szCs w:val="18"/>
                </w:rPr>
                <w:delText>-</w:delText>
              </w:r>
            </w:del>
          </w:p>
        </w:tc>
        <w:tc>
          <w:tcPr>
            <w:tcW w:w="735" w:type="dxa"/>
          </w:tcPr>
          <w:p w14:paraId="5E379F8A" w14:textId="4EDFF3A1" w:rsidR="008C33CD" w:rsidDel="00A72145" w:rsidRDefault="00000000">
            <w:pPr>
              <w:widowControl w:val="0"/>
              <w:rPr>
                <w:del w:id="433" w:author="John Jackson" w:date="2025-07-03T15:21:00Z" w16du:dateUtc="2025-07-03T13:21:00Z"/>
                <w:sz w:val="18"/>
                <w:szCs w:val="18"/>
              </w:rPr>
            </w:pPr>
            <w:del w:id="434" w:author="John Jackson" w:date="2025-07-03T15:21:00Z" w16du:dateUtc="2025-07-03T13:21:00Z">
              <w:r w:rsidDel="00A72145">
                <w:rPr>
                  <w:sz w:val="18"/>
                  <w:szCs w:val="18"/>
                </w:rPr>
                <w:delText>100</w:delText>
              </w:r>
            </w:del>
          </w:p>
        </w:tc>
      </w:tr>
      <w:tr w:rsidR="008C33CD" w:rsidDel="00A72145" w14:paraId="0D9EC9F2" w14:textId="3AB802DF">
        <w:trPr>
          <w:trHeight w:val="440"/>
          <w:del w:id="435" w:author="John Jackson" w:date="2025-07-03T15:21:00Z"/>
        </w:trPr>
        <w:tc>
          <w:tcPr>
            <w:tcW w:w="705" w:type="dxa"/>
            <w:vMerge/>
          </w:tcPr>
          <w:p w14:paraId="1E674261" w14:textId="076DB358" w:rsidR="008C33CD" w:rsidDel="00A72145" w:rsidRDefault="008C33CD">
            <w:pPr>
              <w:widowControl w:val="0"/>
              <w:pBdr>
                <w:top w:val="nil"/>
                <w:left w:val="nil"/>
                <w:bottom w:val="nil"/>
                <w:right w:val="nil"/>
                <w:between w:val="nil"/>
              </w:pBdr>
              <w:rPr>
                <w:del w:id="436" w:author="John Jackson" w:date="2025-07-03T15:21:00Z" w16du:dateUtc="2025-07-03T13:21:00Z"/>
                <w:sz w:val="18"/>
                <w:szCs w:val="18"/>
              </w:rPr>
            </w:pPr>
          </w:p>
        </w:tc>
        <w:tc>
          <w:tcPr>
            <w:tcW w:w="705" w:type="dxa"/>
            <w:vMerge w:val="restart"/>
          </w:tcPr>
          <w:p w14:paraId="7A6A34D6" w14:textId="2B7169BA" w:rsidR="008C33CD" w:rsidDel="00A72145" w:rsidRDefault="00000000">
            <w:pPr>
              <w:widowControl w:val="0"/>
              <w:rPr>
                <w:del w:id="437" w:author="John Jackson" w:date="2025-07-03T15:21:00Z" w16du:dateUtc="2025-07-03T13:21:00Z"/>
                <w:b/>
                <w:sz w:val="18"/>
                <w:szCs w:val="18"/>
              </w:rPr>
            </w:pPr>
            <w:del w:id="438" w:author="John Jackson" w:date="2025-07-03T15:21:00Z" w16du:dateUtc="2025-07-03T13:21:00Z">
              <w:r w:rsidDel="00A72145">
                <w:rPr>
                  <w:b/>
                  <w:sz w:val="18"/>
                  <w:szCs w:val="18"/>
                </w:rPr>
                <w:delText>Mh</w:delText>
              </w:r>
            </w:del>
          </w:p>
        </w:tc>
        <w:tc>
          <w:tcPr>
            <w:tcW w:w="705" w:type="dxa"/>
          </w:tcPr>
          <w:p w14:paraId="5779FF62" w14:textId="2E2CAF14" w:rsidR="008C33CD" w:rsidDel="00A72145" w:rsidRDefault="00000000">
            <w:pPr>
              <w:widowControl w:val="0"/>
              <w:rPr>
                <w:del w:id="439" w:author="John Jackson" w:date="2025-07-03T15:21:00Z" w16du:dateUtc="2025-07-03T13:21:00Z"/>
                <w:sz w:val="18"/>
                <w:szCs w:val="18"/>
              </w:rPr>
            </w:pPr>
            <w:del w:id="440" w:author="John Jackson" w:date="2025-07-03T15:21:00Z" w16du:dateUtc="2025-07-03T13:21:00Z">
              <w:r w:rsidDel="00A72145">
                <w:rPr>
                  <w:sz w:val="18"/>
                  <w:szCs w:val="18"/>
                </w:rPr>
                <w:delText>g</w:delText>
              </w:r>
            </w:del>
          </w:p>
        </w:tc>
        <w:tc>
          <w:tcPr>
            <w:tcW w:w="615" w:type="dxa"/>
          </w:tcPr>
          <w:p w14:paraId="7E47465D" w14:textId="15FE3FC4" w:rsidR="008C33CD" w:rsidDel="00A72145" w:rsidRDefault="00000000">
            <w:pPr>
              <w:widowControl w:val="0"/>
              <w:rPr>
                <w:del w:id="441" w:author="John Jackson" w:date="2025-07-03T15:21:00Z" w16du:dateUtc="2025-07-03T13:21:00Z"/>
                <w:sz w:val="18"/>
                <w:szCs w:val="18"/>
              </w:rPr>
            </w:pPr>
            <w:del w:id="442" w:author="John Jackson" w:date="2025-07-03T15:21:00Z" w16du:dateUtc="2025-07-03T13:21:00Z">
              <w:r w:rsidDel="00A72145">
                <w:rPr>
                  <w:sz w:val="18"/>
                  <w:szCs w:val="18"/>
                </w:rPr>
                <w:delText>12</w:delText>
              </w:r>
            </w:del>
          </w:p>
        </w:tc>
        <w:tc>
          <w:tcPr>
            <w:tcW w:w="825" w:type="dxa"/>
          </w:tcPr>
          <w:p w14:paraId="0F634FFB" w14:textId="3101CB1D" w:rsidR="008C33CD" w:rsidDel="00A72145" w:rsidRDefault="00000000">
            <w:pPr>
              <w:widowControl w:val="0"/>
              <w:rPr>
                <w:del w:id="443" w:author="John Jackson" w:date="2025-07-03T15:21:00Z" w16du:dateUtc="2025-07-03T13:21:00Z"/>
                <w:sz w:val="18"/>
                <w:szCs w:val="18"/>
              </w:rPr>
            </w:pPr>
            <w:del w:id="444" w:author="John Jackson" w:date="2025-07-03T15:21:00Z" w16du:dateUtc="2025-07-03T13:21:00Z">
              <w:r w:rsidDel="00A72145">
                <w:rPr>
                  <w:sz w:val="18"/>
                  <w:szCs w:val="18"/>
                </w:rPr>
                <w:delText>16.58</w:delText>
              </w:r>
            </w:del>
          </w:p>
          <w:p w14:paraId="6FFFFCC3" w14:textId="3D927E21" w:rsidR="008C33CD" w:rsidDel="00A72145" w:rsidRDefault="00000000">
            <w:pPr>
              <w:widowControl w:val="0"/>
              <w:rPr>
                <w:del w:id="445" w:author="John Jackson" w:date="2025-07-03T15:21:00Z" w16du:dateUtc="2025-07-03T13:21:00Z"/>
                <w:sz w:val="18"/>
                <w:szCs w:val="18"/>
              </w:rPr>
            </w:pPr>
            <w:del w:id="446" w:author="John Jackson" w:date="2025-07-03T15:21:00Z" w16du:dateUtc="2025-07-03T13:21:00Z">
              <w:r w:rsidDel="00A72145">
                <w:rPr>
                  <w:sz w:val="18"/>
                  <w:szCs w:val="18"/>
                </w:rPr>
                <w:delText>±5.70</w:delText>
              </w:r>
            </w:del>
          </w:p>
        </w:tc>
        <w:tc>
          <w:tcPr>
            <w:tcW w:w="855" w:type="dxa"/>
          </w:tcPr>
          <w:p w14:paraId="4A90C7F7" w14:textId="1440B5AB" w:rsidR="008C33CD" w:rsidDel="00A72145" w:rsidRDefault="00000000">
            <w:pPr>
              <w:widowControl w:val="0"/>
              <w:rPr>
                <w:del w:id="447" w:author="John Jackson" w:date="2025-07-03T15:21:00Z" w16du:dateUtc="2025-07-03T13:21:00Z"/>
                <w:sz w:val="18"/>
                <w:szCs w:val="18"/>
              </w:rPr>
            </w:pPr>
            <w:del w:id="448" w:author="John Jackson" w:date="2025-07-03T15:21:00Z" w16du:dateUtc="2025-07-03T13:21:00Z">
              <w:r w:rsidDel="00A72145">
                <w:rPr>
                  <w:sz w:val="18"/>
                  <w:szCs w:val="18"/>
                </w:rPr>
                <w:delText>31.75</w:delText>
              </w:r>
            </w:del>
          </w:p>
          <w:p w14:paraId="2F5423A0" w14:textId="5F5B288E" w:rsidR="008C33CD" w:rsidDel="00A72145" w:rsidRDefault="00000000">
            <w:pPr>
              <w:widowControl w:val="0"/>
              <w:rPr>
                <w:del w:id="449" w:author="John Jackson" w:date="2025-07-03T15:21:00Z" w16du:dateUtc="2025-07-03T13:21:00Z"/>
                <w:sz w:val="18"/>
                <w:szCs w:val="18"/>
              </w:rPr>
            </w:pPr>
            <w:del w:id="450" w:author="John Jackson" w:date="2025-07-03T15:21:00Z" w16du:dateUtc="2025-07-03T13:21:00Z">
              <w:r w:rsidDel="00A72145">
                <w:rPr>
                  <w:sz w:val="18"/>
                  <w:szCs w:val="18"/>
                </w:rPr>
                <w:delText>±2.86</w:delText>
              </w:r>
            </w:del>
          </w:p>
        </w:tc>
        <w:tc>
          <w:tcPr>
            <w:tcW w:w="570" w:type="dxa"/>
            <w:vMerge w:val="restart"/>
          </w:tcPr>
          <w:p w14:paraId="49E7833F" w14:textId="0CC55247" w:rsidR="008C33CD" w:rsidDel="00A72145" w:rsidRDefault="00000000">
            <w:pPr>
              <w:widowControl w:val="0"/>
              <w:rPr>
                <w:del w:id="451" w:author="John Jackson" w:date="2025-07-03T15:21:00Z" w16du:dateUtc="2025-07-03T13:21:00Z"/>
                <w:sz w:val="18"/>
                <w:szCs w:val="18"/>
              </w:rPr>
            </w:pPr>
            <w:del w:id="452" w:author="John Jackson" w:date="2025-07-03T15:21:00Z" w16du:dateUtc="2025-07-03T13:21:00Z">
              <w:r w:rsidDel="00A72145">
                <w:rPr>
                  <w:sz w:val="18"/>
                  <w:szCs w:val="18"/>
                </w:rPr>
                <w:delText>100</w:delText>
              </w:r>
            </w:del>
          </w:p>
        </w:tc>
        <w:tc>
          <w:tcPr>
            <w:tcW w:w="705" w:type="dxa"/>
            <w:vMerge w:val="restart"/>
          </w:tcPr>
          <w:p w14:paraId="51A2E4B9" w14:textId="4E3AAB7C" w:rsidR="008C33CD" w:rsidDel="00A72145" w:rsidRDefault="00000000">
            <w:pPr>
              <w:widowControl w:val="0"/>
              <w:rPr>
                <w:del w:id="453" w:author="John Jackson" w:date="2025-07-03T15:21:00Z" w16du:dateUtc="2025-07-03T13:21:00Z"/>
                <w:sz w:val="18"/>
                <w:szCs w:val="18"/>
              </w:rPr>
            </w:pPr>
            <w:del w:id="454" w:author="John Jackson" w:date="2025-07-03T15:21:00Z" w16du:dateUtc="2025-07-03T13:21:00Z">
              <w:r w:rsidDel="00A72145">
                <w:rPr>
                  <w:sz w:val="18"/>
                  <w:szCs w:val="18"/>
                </w:rPr>
                <w:delText>9.50</w:delText>
              </w:r>
            </w:del>
          </w:p>
          <w:p w14:paraId="712D6911" w14:textId="7248631B" w:rsidR="008C33CD" w:rsidDel="00A72145" w:rsidRDefault="00000000">
            <w:pPr>
              <w:widowControl w:val="0"/>
              <w:rPr>
                <w:del w:id="455" w:author="John Jackson" w:date="2025-07-03T15:21:00Z" w16du:dateUtc="2025-07-03T13:21:00Z"/>
                <w:sz w:val="18"/>
                <w:szCs w:val="18"/>
              </w:rPr>
            </w:pPr>
            <w:del w:id="456" w:author="John Jackson" w:date="2025-07-03T15:21:00Z" w16du:dateUtc="2025-07-03T13:21:00Z">
              <w:r w:rsidDel="00A72145">
                <w:rPr>
                  <w:sz w:val="18"/>
                  <w:szCs w:val="18"/>
                </w:rPr>
                <w:delText>±1.45</w:delText>
              </w:r>
            </w:del>
          </w:p>
        </w:tc>
        <w:tc>
          <w:tcPr>
            <w:tcW w:w="840" w:type="dxa"/>
            <w:vMerge w:val="restart"/>
          </w:tcPr>
          <w:p w14:paraId="7624A589" w14:textId="00F07BE5" w:rsidR="008C33CD" w:rsidDel="00A72145" w:rsidRDefault="00000000">
            <w:pPr>
              <w:widowControl w:val="0"/>
              <w:rPr>
                <w:del w:id="457" w:author="John Jackson" w:date="2025-07-03T15:21:00Z" w16du:dateUtc="2025-07-03T13:21:00Z"/>
                <w:sz w:val="18"/>
                <w:szCs w:val="18"/>
              </w:rPr>
            </w:pPr>
            <w:del w:id="458" w:author="John Jackson" w:date="2025-07-03T15:21:00Z" w16du:dateUtc="2025-07-03T13:21:00Z">
              <w:r w:rsidDel="00A72145">
                <w:rPr>
                  <w:sz w:val="18"/>
                  <w:szCs w:val="18"/>
                </w:rPr>
                <w:delText>-</w:delText>
              </w:r>
            </w:del>
          </w:p>
        </w:tc>
        <w:tc>
          <w:tcPr>
            <w:tcW w:w="720" w:type="dxa"/>
          </w:tcPr>
          <w:p w14:paraId="76EF7C6A" w14:textId="02FF5276" w:rsidR="008C33CD" w:rsidDel="00A72145" w:rsidRDefault="00000000">
            <w:pPr>
              <w:widowControl w:val="0"/>
              <w:rPr>
                <w:del w:id="459" w:author="John Jackson" w:date="2025-07-03T15:21:00Z" w16du:dateUtc="2025-07-03T13:21:00Z"/>
                <w:sz w:val="18"/>
                <w:szCs w:val="18"/>
              </w:rPr>
            </w:pPr>
            <w:del w:id="460" w:author="John Jackson" w:date="2025-07-03T15:21:00Z" w16du:dateUtc="2025-07-03T13:21:00Z">
              <w:r w:rsidDel="00A72145">
                <w:rPr>
                  <w:sz w:val="18"/>
                  <w:szCs w:val="18"/>
                </w:rPr>
                <w:delText>18.24</w:delText>
              </w:r>
            </w:del>
          </w:p>
          <w:p w14:paraId="5C84F441" w14:textId="7FD4EC06" w:rsidR="008C33CD" w:rsidDel="00A72145" w:rsidRDefault="00000000">
            <w:pPr>
              <w:widowControl w:val="0"/>
              <w:rPr>
                <w:del w:id="461" w:author="John Jackson" w:date="2025-07-03T15:21:00Z" w16du:dateUtc="2025-07-03T13:21:00Z"/>
                <w:sz w:val="18"/>
                <w:szCs w:val="18"/>
              </w:rPr>
            </w:pPr>
            <w:del w:id="462" w:author="John Jackson" w:date="2025-07-03T15:21:00Z" w16du:dateUtc="2025-07-03T13:21:00Z">
              <w:r w:rsidDel="00A72145">
                <w:rPr>
                  <w:sz w:val="18"/>
                  <w:szCs w:val="18"/>
                </w:rPr>
                <w:delText>±1.59</w:delText>
              </w:r>
            </w:del>
          </w:p>
        </w:tc>
        <w:tc>
          <w:tcPr>
            <w:tcW w:w="705" w:type="dxa"/>
          </w:tcPr>
          <w:p w14:paraId="739B444B" w14:textId="223E3C1D" w:rsidR="008C33CD" w:rsidDel="00A72145" w:rsidRDefault="00000000">
            <w:pPr>
              <w:widowControl w:val="0"/>
              <w:rPr>
                <w:del w:id="463" w:author="John Jackson" w:date="2025-07-03T15:21:00Z" w16du:dateUtc="2025-07-03T13:21:00Z"/>
                <w:sz w:val="18"/>
                <w:szCs w:val="18"/>
              </w:rPr>
            </w:pPr>
            <w:del w:id="464" w:author="John Jackson" w:date="2025-07-03T15:21:00Z" w16du:dateUtc="2025-07-03T13:21:00Z">
              <w:r w:rsidDel="00A72145">
                <w:rPr>
                  <w:sz w:val="18"/>
                  <w:szCs w:val="18"/>
                </w:rPr>
                <w:delText>20.47</w:delText>
              </w:r>
            </w:del>
          </w:p>
          <w:p w14:paraId="2697D38E" w14:textId="1673E01C" w:rsidR="008C33CD" w:rsidDel="00A72145" w:rsidRDefault="00000000">
            <w:pPr>
              <w:widowControl w:val="0"/>
              <w:rPr>
                <w:del w:id="465" w:author="John Jackson" w:date="2025-07-03T15:21:00Z" w16du:dateUtc="2025-07-03T13:21:00Z"/>
                <w:sz w:val="18"/>
                <w:szCs w:val="18"/>
              </w:rPr>
            </w:pPr>
            <w:del w:id="466" w:author="John Jackson" w:date="2025-07-03T15:21:00Z" w16du:dateUtc="2025-07-03T13:21:00Z">
              <w:r w:rsidDel="00A72145">
                <w:rPr>
                  <w:sz w:val="18"/>
                  <w:szCs w:val="18"/>
                </w:rPr>
                <w:delText>±1.89</w:delText>
              </w:r>
            </w:del>
          </w:p>
        </w:tc>
        <w:tc>
          <w:tcPr>
            <w:tcW w:w="810" w:type="dxa"/>
          </w:tcPr>
          <w:p w14:paraId="299BAE0D" w14:textId="431FBAC2" w:rsidR="008C33CD" w:rsidDel="00A72145" w:rsidRDefault="00000000">
            <w:pPr>
              <w:widowControl w:val="0"/>
              <w:rPr>
                <w:del w:id="467" w:author="John Jackson" w:date="2025-07-03T15:21:00Z" w16du:dateUtc="2025-07-03T13:21:00Z"/>
                <w:sz w:val="18"/>
                <w:szCs w:val="18"/>
              </w:rPr>
            </w:pPr>
            <w:del w:id="468" w:author="John Jackson" w:date="2025-07-03T15:21:00Z" w16du:dateUtc="2025-07-03T13:21:00Z">
              <w:r w:rsidDel="00A72145">
                <w:rPr>
                  <w:sz w:val="18"/>
                  <w:szCs w:val="18"/>
                </w:rPr>
                <w:delText>-</w:delText>
              </w:r>
            </w:del>
          </w:p>
        </w:tc>
        <w:tc>
          <w:tcPr>
            <w:tcW w:w="735" w:type="dxa"/>
          </w:tcPr>
          <w:p w14:paraId="5470FCCB" w14:textId="162F96C7" w:rsidR="008C33CD" w:rsidDel="00A72145" w:rsidRDefault="00000000">
            <w:pPr>
              <w:widowControl w:val="0"/>
              <w:rPr>
                <w:del w:id="469" w:author="John Jackson" w:date="2025-07-03T15:21:00Z" w16du:dateUtc="2025-07-03T13:21:00Z"/>
                <w:sz w:val="18"/>
                <w:szCs w:val="18"/>
              </w:rPr>
            </w:pPr>
            <w:del w:id="470" w:author="John Jackson" w:date="2025-07-03T15:21:00Z" w16du:dateUtc="2025-07-03T13:21:00Z">
              <w:r w:rsidDel="00A72145">
                <w:rPr>
                  <w:sz w:val="18"/>
                  <w:szCs w:val="18"/>
                </w:rPr>
                <w:delText>100</w:delText>
              </w:r>
            </w:del>
          </w:p>
        </w:tc>
      </w:tr>
      <w:tr w:rsidR="008C33CD" w:rsidDel="00A72145" w14:paraId="00457FE5" w14:textId="42879156">
        <w:trPr>
          <w:trHeight w:val="440"/>
          <w:del w:id="471" w:author="John Jackson" w:date="2025-07-03T15:21:00Z"/>
        </w:trPr>
        <w:tc>
          <w:tcPr>
            <w:tcW w:w="705" w:type="dxa"/>
            <w:vMerge/>
          </w:tcPr>
          <w:p w14:paraId="1FB6065C" w14:textId="4052EFCA" w:rsidR="008C33CD" w:rsidDel="00A72145" w:rsidRDefault="008C33CD">
            <w:pPr>
              <w:widowControl w:val="0"/>
              <w:pBdr>
                <w:top w:val="nil"/>
                <w:left w:val="nil"/>
                <w:bottom w:val="nil"/>
                <w:right w:val="nil"/>
                <w:between w:val="nil"/>
              </w:pBdr>
              <w:rPr>
                <w:del w:id="472" w:author="John Jackson" w:date="2025-07-03T15:21:00Z" w16du:dateUtc="2025-07-03T13:21:00Z"/>
                <w:sz w:val="18"/>
                <w:szCs w:val="18"/>
              </w:rPr>
            </w:pPr>
          </w:p>
        </w:tc>
        <w:tc>
          <w:tcPr>
            <w:tcW w:w="705" w:type="dxa"/>
            <w:vMerge/>
          </w:tcPr>
          <w:p w14:paraId="251EA8CD" w14:textId="48C5FCDD" w:rsidR="008C33CD" w:rsidDel="00A72145" w:rsidRDefault="008C33CD">
            <w:pPr>
              <w:widowControl w:val="0"/>
              <w:pBdr>
                <w:top w:val="nil"/>
                <w:left w:val="nil"/>
                <w:bottom w:val="nil"/>
                <w:right w:val="nil"/>
                <w:between w:val="nil"/>
              </w:pBdr>
              <w:rPr>
                <w:del w:id="473" w:author="John Jackson" w:date="2025-07-03T15:21:00Z" w16du:dateUtc="2025-07-03T13:21:00Z"/>
                <w:sz w:val="18"/>
                <w:szCs w:val="18"/>
              </w:rPr>
            </w:pPr>
          </w:p>
        </w:tc>
        <w:tc>
          <w:tcPr>
            <w:tcW w:w="705" w:type="dxa"/>
          </w:tcPr>
          <w:p w14:paraId="243E8EDA" w14:textId="1DA98D1B" w:rsidR="008C33CD" w:rsidDel="00A72145" w:rsidRDefault="00000000">
            <w:pPr>
              <w:widowControl w:val="0"/>
              <w:rPr>
                <w:del w:id="474" w:author="John Jackson" w:date="2025-07-03T15:21:00Z" w16du:dateUtc="2025-07-03T13:21:00Z"/>
                <w:sz w:val="18"/>
                <w:szCs w:val="18"/>
              </w:rPr>
            </w:pPr>
            <w:del w:id="475" w:author="John Jackson" w:date="2025-07-03T15:21:00Z" w16du:dateUtc="2025-07-03T13:21:00Z">
              <w:r w:rsidDel="00A72145">
                <w:rPr>
                  <w:sz w:val="18"/>
                  <w:szCs w:val="18"/>
                </w:rPr>
                <w:delText>♂</w:delText>
              </w:r>
            </w:del>
          </w:p>
        </w:tc>
        <w:tc>
          <w:tcPr>
            <w:tcW w:w="615" w:type="dxa"/>
          </w:tcPr>
          <w:p w14:paraId="0EFAF486" w14:textId="173E5481" w:rsidR="008C33CD" w:rsidDel="00A72145" w:rsidRDefault="00000000">
            <w:pPr>
              <w:widowControl w:val="0"/>
              <w:rPr>
                <w:del w:id="476" w:author="John Jackson" w:date="2025-07-03T15:21:00Z" w16du:dateUtc="2025-07-03T13:21:00Z"/>
                <w:sz w:val="18"/>
                <w:szCs w:val="18"/>
              </w:rPr>
            </w:pPr>
            <w:del w:id="477" w:author="John Jackson" w:date="2025-07-03T15:21:00Z" w16du:dateUtc="2025-07-03T13:21:00Z">
              <w:r w:rsidDel="00A72145">
                <w:rPr>
                  <w:sz w:val="18"/>
                  <w:szCs w:val="18"/>
                </w:rPr>
                <w:delText>5</w:delText>
              </w:r>
            </w:del>
          </w:p>
        </w:tc>
        <w:tc>
          <w:tcPr>
            <w:tcW w:w="825" w:type="dxa"/>
          </w:tcPr>
          <w:p w14:paraId="4C837C6A" w14:textId="2861E5F3" w:rsidR="008C33CD" w:rsidDel="00A72145" w:rsidRDefault="00000000">
            <w:pPr>
              <w:widowControl w:val="0"/>
              <w:rPr>
                <w:del w:id="478" w:author="John Jackson" w:date="2025-07-03T15:21:00Z" w16du:dateUtc="2025-07-03T13:21:00Z"/>
                <w:sz w:val="18"/>
                <w:szCs w:val="18"/>
              </w:rPr>
            </w:pPr>
            <w:del w:id="479" w:author="John Jackson" w:date="2025-07-03T15:21:00Z" w16du:dateUtc="2025-07-03T13:21:00Z">
              <w:r w:rsidDel="00A72145">
                <w:rPr>
                  <w:sz w:val="18"/>
                  <w:szCs w:val="18"/>
                </w:rPr>
                <w:delText>16.40</w:delText>
              </w:r>
            </w:del>
          </w:p>
          <w:p w14:paraId="6B48D023" w14:textId="1FA6EC79" w:rsidR="008C33CD" w:rsidDel="00A72145" w:rsidRDefault="00000000">
            <w:pPr>
              <w:widowControl w:val="0"/>
              <w:rPr>
                <w:del w:id="480" w:author="John Jackson" w:date="2025-07-03T15:21:00Z" w16du:dateUtc="2025-07-03T13:21:00Z"/>
                <w:sz w:val="18"/>
                <w:szCs w:val="18"/>
              </w:rPr>
            </w:pPr>
            <w:del w:id="481" w:author="John Jackson" w:date="2025-07-03T15:21:00Z" w16du:dateUtc="2025-07-03T13:21:00Z">
              <w:r w:rsidDel="00A72145">
                <w:rPr>
                  <w:sz w:val="18"/>
                  <w:szCs w:val="18"/>
                </w:rPr>
                <w:delText>±8.26</w:delText>
              </w:r>
            </w:del>
          </w:p>
        </w:tc>
        <w:tc>
          <w:tcPr>
            <w:tcW w:w="855" w:type="dxa"/>
          </w:tcPr>
          <w:p w14:paraId="6365C28D" w14:textId="3522CB03" w:rsidR="008C33CD" w:rsidDel="00A72145" w:rsidRDefault="00000000">
            <w:pPr>
              <w:widowControl w:val="0"/>
              <w:rPr>
                <w:del w:id="482" w:author="John Jackson" w:date="2025-07-03T15:21:00Z" w16du:dateUtc="2025-07-03T13:21:00Z"/>
                <w:sz w:val="18"/>
                <w:szCs w:val="18"/>
              </w:rPr>
            </w:pPr>
            <w:del w:id="483" w:author="John Jackson" w:date="2025-07-03T15:21:00Z" w16du:dateUtc="2025-07-03T13:21:00Z">
              <w:r w:rsidDel="00A72145">
                <w:rPr>
                  <w:sz w:val="18"/>
                  <w:szCs w:val="18"/>
                </w:rPr>
                <w:delText>31.00</w:delText>
              </w:r>
            </w:del>
          </w:p>
          <w:p w14:paraId="51E59462" w14:textId="43EB0D3D" w:rsidR="008C33CD" w:rsidDel="00A72145" w:rsidRDefault="00000000">
            <w:pPr>
              <w:widowControl w:val="0"/>
              <w:rPr>
                <w:del w:id="484" w:author="John Jackson" w:date="2025-07-03T15:21:00Z" w16du:dateUtc="2025-07-03T13:21:00Z"/>
                <w:sz w:val="18"/>
                <w:szCs w:val="18"/>
              </w:rPr>
            </w:pPr>
            <w:del w:id="485" w:author="John Jackson" w:date="2025-07-03T15:21:00Z" w16du:dateUtc="2025-07-03T13:21:00Z">
              <w:r w:rsidDel="00A72145">
                <w:rPr>
                  <w:sz w:val="18"/>
                  <w:szCs w:val="18"/>
                </w:rPr>
                <w:delText>±3.08</w:delText>
              </w:r>
            </w:del>
          </w:p>
        </w:tc>
        <w:tc>
          <w:tcPr>
            <w:tcW w:w="570" w:type="dxa"/>
            <w:vMerge/>
          </w:tcPr>
          <w:p w14:paraId="6F7A426C" w14:textId="2B67B80D" w:rsidR="008C33CD" w:rsidDel="00A72145" w:rsidRDefault="008C33CD">
            <w:pPr>
              <w:widowControl w:val="0"/>
              <w:pBdr>
                <w:top w:val="nil"/>
                <w:left w:val="nil"/>
                <w:bottom w:val="nil"/>
                <w:right w:val="nil"/>
                <w:between w:val="nil"/>
              </w:pBdr>
              <w:rPr>
                <w:del w:id="486" w:author="John Jackson" w:date="2025-07-03T15:21:00Z" w16du:dateUtc="2025-07-03T13:21:00Z"/>
                <w:sz w:val="18"/>
                <w:szCs w:val="18"/>
              </w:rPr>
            </w:pPr>
          </w:p>
        </w:tc>
        <w:tc>
          <w:tcPr>
            <w:tcW w:w="705" w:type="dxa"/>
            <w:vMerge/>
          </w:tcPr>
          <w:p w14:paraId="40532CBC" w14:textId="450C8ADC" w:rsidR="008C33CD" w:rsidDel="00A72145" w:rsidRDefault="008C33CD">
            <w:pPr>
              <w:widowControl w:val="0"/>
              <w:pBdr>
                <w:top w:val="nil"/>
                <w:left w:val="nil"/>
                <w:bottom w:val="nil"/>
                <w:right w:val="nil"/>
                <w:between w:val="nil"/>
              </w:pBdr>
              <w:rPr>
                <w:del w:id="487" w:author="John Jackson" w:date="2025-07-03T15:21:00Z" w16du:dateUtc="2025-07-03T13:21:00Z"/>
                <w:sz w:val="18"/>
                <w:szCs w:val="18"/>
              </w:rPr>
            </w:pPr>
          </w:p>
        </w:tc>
        <w:tc>
          <w:tcPr>
            <w:tcW w:w="840" w:type="dxa"/>
            <w:vMerge/>
          </w:tcPr>
          <w:p w14:paraId="51E7F9BE" w14:textId="0D380659" w:rsidR="008C33CD" w:rsidDel="00A72145" w:rsidRDefault="008C33CD">
            <w:pPr>
              <w:widowControl w:val="0"/>
              <w:pBdr>
                <w:top w:val="nil"/>
                <w:left w:val="nil"/>
                <w:bottom w:val="nil"/>
                <w:right w:val="nil"/>
                <w:between w:val="nil"/>
              </w:pBdr>
              <w:rPr>
                <w:del w:id="488" w:author="John Jackson" w:date="2025-07-03T15:21:00Z" w16du:dateUtc="2025-07-03T13:21:00Z"/>
                <w:sz w:val="18"/>
                <w:szCs w:val="18"/>
              </w:rPr>
            </w:pPr>
          </w:p>
        </w:tc>
        <w:tc>
          <w:tcPr>
            <w:tcW w:w="720" w:type="dxa"/>
          </w:tcPr>
          <w:p w14:paraId="4B64D8DF" w14:textId="076D7CDE" w:rsidR="008C33CD" w:rsidDel="00A72145" w:rsidRDefault="00000000">
            <w:pPr>
              <w:widowControl w:val="0"/>
              <w:rPr>
                <w:del w:id="489" w:author="John Jackson" w:date="2025-07-03T15:21:00Z" w16du:dateUtc="2025-07-03T13:21:00Z"/>
                <w:sz w:val="18"/>
                <w:szCs w:val="18"/>
              </w:rPr>
            </w:pPr>
            <w:del w:id="490" w:author="John Jackson" w:date="2025-07-03T15:21:00Z" w16du:dateUtc="2025-07-03T13:21:00Z">
              <w:r w:rsidDel="00A72145">
                <w:rPr>
                  <w:sz w:val="18"/>
                  <w:szCs w:val="18"/>
                </w:rPr>
                <w:delText>17.94</w:delText>
              </w:r>
            </w:del>
          </w:p>
          <w:p w14:paraId="76E0BD99" w14:textId="7BC66968" w:rsidR="008C33CD" w:rsidDel="00A72145" w:rsidRDefault="00000000">
            <w:pPr>
              <w:widowControl w:val="0"/>
              <w:rPr>
                <w:del w:id="491" w:author="John Jackson" w:date="2025-07-03T15:21:00Z" w16du:dateUtc="2025-07-03T13:21:00Z"/>
                <w:sz w:val="18"/>
                <w:szCs w:val="18"/>
              </w:rPr>
            </w:pPr>
            <w:del w:id="492" w:author="John Jackson" w:date="2025-07-03T15:21:00Z" w16du:dateUtc="2025-07-03T13:21:00Z">
              <w:r w:rsidDel="00A72145">
                <w:rPr>
                  <w:sz w:val="18"/>
                  <w:szCs w:val="18"/>
                </w:rPr>
                <w:delText>±1.63</w:delText>
              </w:r>
            </w:del>
          </w:p>
        </w:tc>
        <w:tc>
          <w:tcPr>
            <w:tcW w:w="705" w:type="dxa"/>
          </w:tcPr>
          <w:p w14:paraId="26D68793" w14:textId="30C16C98" w:rsidR="008C33CD" w:rsidDel="00A72145" w:rsidRDefault="00000000">
            <w:pPr>
              <w:widowControl w:val="0"/>
              <w:rPr>
                <w:del w:id="493" w:author="John Jackson" w:date="2025-07-03T15:21:00Z" w16du:dateUtc="2025-07-03T13:21:00Z"/>
                <w:sz w:val="18"/>
                <w:szCs w:val="18"/>
              </w:rPr>
            </w:pPr>
            <w:del w:id="494" w:author="John Jackson" w:date="2025-07-03T15:21:00Z" w16du:dateUtc="2025-07-03T13:21:00Z">
              <w:r w:rsidDel="00A72145">
                <w:rPr>
                  <w:sz w:val="18"/>
                  <w:szCs w:val="18"/>
                </w:rPr>
                <w:delText>19.98</w:delText>
              </w:r>
            </w:del>
          </w:p>
          <w:p w14:paraId="0F1BE8F3" w14:textId="69B137EC" w:rsidR="008C33CD" w:rsidDel="00A72145" w:rsidRDefault="00000000">
            <w:pPr>
              <w:widowControl w:val="0"/>
              <w:rPr>
                <w:del w:id="495" w:author="John Jackson" w:date="2025-07-03T15:21:00Z" w16du:dateUtc="2025-07-03T13:21:00Z"/>
                <w:sz w:val="18"/>
                <w:szCs w:val="18"/>
              </w:rPr>
            </w:pPr>
            <w:del w:id="496" w:author="John Jackson" w:date="2025-07-03T15:21:00Z" w16du:dateUtc="2025-07-03T13:21:00Z">
              <w:r w:rsidDel="00A72145">
                <w:rPr>
                  <w:sz w:val="18"/>
                  <w:szCs w:val="18"/>
                </w:rPr>
                <w:delText>±1.75</w:delText>
              </w:r>
            </w:del>
          </w:p>
        </w:tc>
        <w:tc>
          <w:tcPr>
            <w:tcW w:w="810" w:type="dxa"/>
          </w:tcPr>
          <w:p w14:paraId="3CC45DE3" w14:textId="7F7E9856" w:rsidR="008C33CD" w:rsidDel="00A72145" w:rsidRDefault="00000000">
            <w:pPr>
              <w:widowControl w:val="0"/>
              <w:rPr>
                <w:del w:id="497" w:author="John Jackson" w:date="2025-07-03T15:21:00Z" w16du:dateUtc="2025-07-03T13:21:00Z"/>
                <w:sz w:val="18"/>
                <w:szCs w:val="18"/>
              </w:rPr>
            </w:pPr>
            <w:del w:id="498" w:author="John Jackson" w:date="2025-07-03T15:21:00Z" w16du:dateUtc="2025-07-03T13:21:00Z">
              <w:r w:rsidDel="00A72145">
                <w:rPr>
                  <w:sz w:val="18"/>
                  <w:szCs w:val="18"/>
                </w:rPr>
                <w:delText>-</w:delText>
              </w:r>
            </w:del>
          </w:p>
        </w:tc>
        <w:tc>
          <w:tcPr>
            <w:tcW w:w="735" w:type="dxa"/>
          </w:tcPr>
          <w:p w14:paraId="54529C5D" w14:textId="443F114D" w:rsidR="008C33CD" w:rsidDel="00A72145" w:rsidRDefault="00000000">
            <w:pPr>
              <w:widowControl w:val="0"/>
              <w:rPr>
                <w:del w:id="499" w:author="John Jackson" w:date="2025-07-03T15:21:00Z" w16du:dateUtc="2025-07-03T13:21:00Z"/>
                <w:sz w:val="18"/>
                <w:szCs w:val="18"/>
              </w:rPr>
            </w:pPr>
            <w:del w:id="500" w:author="John Jackson" w:date="2025-07-03T15:21:00Z" w16du:dateUtc="2025-07-03T13:21:00Z">
              <w:r w:rsidDel="00A72145">
                <w:rPr>
                  <w:sz w:val="18"/>
                  <w:szCs w:val="18"/>
                </w:rPr>
                <w:delText>100</w:delText>
              </w:r>
            </w:del>
          </w:p>
        </w:tc>
      </w:tr>
      <w:tr w:rsidR="008C33CD" w:rsidDel="00A72145" w14:paraId="0189FEEA" w14:textId="2390874E">
        <w:trPr>
          <w:trHeight w:val="440"/>
          <w:del w:id="501" w:author="John Jackson" w:date="2025-07-03T15:21:00Z"/>
        </w:trPr>
        <w:tc>
          <w:tcPr>
            <w:tcW w:w="705" w:type="dxa"/>
            <w:vMerge/>
          </w:tcPr>
          <w:p w14:paraId="05481B15" w14:textId="65DF6C54" w:rsidR="008C33CD" w:rsidDel="00A72145" w:rsidRDefault="008C33CD">
            <w:pPr>
              <w:widowControl w:val="0"/>
              <w:pBdr>
                <w:top w:val="nil"/>
                <w:left w:val="nil"/>
                <w:bottom w:val="nil"/>
                <w:right w:val="nil"/>
                <w:between w:val="nil"/>
              </w:pBdr>
              <w:rPr>
                <w:del w:id="502" w:author="John Jackson" w:date="2025-07-03T15:21:00Z" w16du:dateUtc="2025-07-03T13:21:00Z"/>
                <w:sz w:val="18"/>
                <w:szCs w:val="18"/>
              </w:rPr>
            </w:pPr>
          </w:p>
        </w:tc>
        <w:tc>
          <w:tcPr>
            <w:tcW w:w="705" w:type="dxa"/>
            <w:vMerge/>
          </w:tcPr>
          <w:p w14:paraId="3A43B286" w14:textId="474BB56C" w:rsidR="008C33CD" w:rsidDel="00A72145" w:rsidRDefault="008C33CD">
            <w:pPr>
              <w:widowControl w:val="0"/>
              <w:pBdr>
                <w:top w:val="nil"/>
                <w:left w:val="nil"/>
                <w:bottom w:val="nil"/>
                <w:right w:val="nil"/>
                <w:between w:val="nil"/>
              </w:pBdr>
              <w:rPr>
                <w:del w:id="503" w:author="John Jackson" w:date="2025-07-03T15:21:00Z" w16du:dateUtc="2025-07-03T13:21:00Z"/>
                <w:sz w:val="18"/>
                <w:szCs w:val="18"/>
              </w:rPr>
            </w:pPr>
          </w:p>
        </w:tc>
        <w:tc>
          <w:tcPr>
            <w:tcW w:w="705" w:type="dxa"/>
          </w:tcPr>
          <w:p w14:paraId="522481E0" w14:textId="2CAB1C18" w:rsidR="008C33CD" w:rsidDel="00A72145" w:rsidRDefault="00000000">
            <w:pPr>
              <w:widowControl w:val="0"/>
              <w:rPr>
                <w:del w:id="504" w:author="John Jackson" w:date="2025-07-03T15:21:00Z" w16du:dateUtc="2025-07-03T13:21:00Z"/>
                <w:sz w:val="18"/>
                <w:szCs w:val="18"/>
              </w:rPr>
            </w:pPr>
            <w:del w:id="505" w:author="John Jackson" w:date="2025-07-03T15:21:00Z" w16du:dateUtc="2025-07-03T13:21:00Z">
              <w:r w:rsidDel="00A72145">
                <w:rPr>
                  <w:sz w:val="18"/>
                  <w:szCs w:val="18"/>
                </w:rPr>
                <w:delText>♀</w:delText>
              </w:r>
            </w:del>
          </w:p>
        </w:tc>
        <w:tc>
          <w:tcPr>
            <w:tcW w:w="615" w:type="dxa"/>
          </w:tcPr>
          <w:p w14:paraId="5D97551A" w14:textId="2A5A6DA4" w:rsidR="008C33CD" w:rsidDel="00A72145" w:rsidRDefault="00000000">
            <w:pPr>
              <w:widowControl w:val="0"/>
              <w:rPr>
                <w:del w:id="506" w:author="John Jackson" w:date="2025-07-03T15:21:00Z" w16du:dateUtc="2025-07-03T13:21:00Z"/>
                <w:sz w:val="18"/>
                <w:szCs w:val="18"/>
              </w:rPr>
            </w:pPr>
            <w:del w:id="507" w:author="John Jackson" w:date="2025-07-03T15:21:00Z" w16du:dateUtc="2025-07-03T13:21:00Z">
              <w:r w:rsidDel="00A72145">
                <w:rPr>
                  <w:sz w:val="18"/>
                  <w:szCs w:val="18"/>
                </w:rPr>
                <w:delText>7</w:delText>
              </w:r>
            </w:del>
          </w:p>
        </w:tc>
        <w:tc>
          <w:tcPr>
            <w:tcW w:w="825" w:type="dxa"/>
          </w:tcPr>
          <w:p w14:paraId="11A8A169" w14:textId="5A569FD2" w:rsidR="008C33CD" w:rsidDel="00A72145" w:rsidRDefault="00000000">
            <w:pPr>
              <w:widowControl w:val="0"/>
              <w:rPr>
                <w:del w:id="508" w:author="John Jackson" w:date="2025-07-03T15:21:00Z" w16du:dateUtc="2025-07-03T13:21:00Z"/>
                <w:sz w:val="18"/>
                <w:szCs w:val="18"/>
              </w:rPr>
            </w:pPr>
            <w:del w:id="509" w:author="John Jackson" w:date="2025-07-03T15:21:00Z" w16du:dateUtc="2025-07-03T13:21:00Z">
              <w:r w:rsidDel="00A72145">
                <w:rPr>
                  <w:sz w:val="18"/>
                  <w:szCs w:val="18"/>
                </w:rPr>
                <w:delText>16.71</w:delText>
              </w:r>
            </w:del>
          </w:p>
          <w:p w14:paraId="0D450041" w14:textId="129A8F32" w:rsidR="008C33CD" w:rsidDel="00A72145" w:rsidRDefault="00000000">
            <w:pPr>
              <w:widowControl w:val="0"/>
              <w:rPr>
                <w:del w:id="510" w:author="John Jackson" w:date="2025-07-03T15:21:00Z" w16du:dateUtc="2025-07-03T13:21:00Z"/>
                <w:sz w:val="18"/>
                <w:szCs w:val="18"/>
              </w:rPr>
            </w:pPr>
            <w:del w:id="511" w:author="John Jackson" w:date="2025-07-03T15:21:00Z" w16du:dateUtc="2025-07-03T13:21:00Z">
              <w:r w:rsidDel="00A72145">
                <w:rPr>
                  <w:sz w:val="18"/>
                  <w:szCs w:val="18"/>
                </w:rPr>
                <w:delText>±3.73</w:delText>
              </w:r>
            </w:del>
          </w:p>
        </w:tc>
        <w:tc>
          <w:tcPr>
            <w:tcW w:w="855" w:type="dxa"/>
          </w:tcPr>
          <w:p w14:paraId="2B277F8D" w14:textId="59946EE7" w:rsidR="008C33CD" w:rsidDel="00A72145" w:rsidRDefault="00000000">
            <w:pPr>
              <w:widowControl w:val="0"/>
              <w:rPr>
                <w:del w:id="512" w:author="John Jackson" w:date="2025-07-03T15:21:00Z" w16du:dateUtc="2025-07-03T13:21:00Z"/>
                <w:sz w:val="18"/>
                <w:szCs w:val="18"/>
              </w:rPr>
            </w:pPr>
            <w:del w:id="513" w:author="John Jackson" w:date="2025-07-03T15:21:00Z" w16du:dateUtc="2025-07-03T13:21:00Z">
              <w:r w:rsidDel="00A72145">
                <w:rPr>
                  <w:sz w:val="18"/>
                  <w:szCs w:val="18"/>
                </w:rPr>
                <w:delText>32.29</w:delText>
              </w:r>
            </w:del>
          </w:p>
          <w:p w14:paraId="25551812" w14:textId="06172307" w:rsidR="008C33CD" w:rsidDel="00A72145" w:rsidRDefault="00000000">
            <w:pPr>
              <w:widowControl w:val="0"/>
              <w:rPr>
                <w:del w:id="514" w:author="John Jackson" w:date="2025-07-03T15:21:00Z" w16du:dateUtc="2025-07-03T13:21:00Z"/>
                <w:sz w:val="18"/>
                <w:szCs w:val="18"/>
              </w:rPr>
            </w:pPr>
            <w:del w:id="515" w:author="John Jackson" w:date="2025-07-03T15:21:00Z" w16du:dateUtc="2025-07-03T13:21:00Z">
              <w:r w:rsidDel="00A72145">
                <w:rPr>
                  <w:sz w:val="18"/>
                  <w:szCs w:val="18"/>
                </w:rPr>
                <w:delText>±2.81</w:delText>
              </w:r>
            </w:del>
          </w:p>
        </w:tc>
        <w:tc>
          <w:tcPr>
            <w:tcW w:w="570" w:type="dxa"/>
            <w:vMerge/>
          </w:tcPr>
          <w:p w14:paraId="4C8927D4" w14:textId="40A7821C" w:rsidR="008C33CD" w:rsidDel="00A72145" w:rsidRDefault="008C33CD">
            <w:pPr>
              <w:widowControl w:val="0"/>
              <w:pBdr>
                <w:top w:val="nil"/>
                <w:left w:val="nil"/>
                <w:bottom w:val="nil"/>
                <w:right w:val="nil"/>
                <w:between w:val="nil"/>
              </w:pBdr>
              <w:rPr>
                <w:del w:id="516" w:author="John Jackson" w:date="2025-07-03T15:21:00Z" w16du:dateUtc="2025-07-03T13:21:00Z"/>
                <w:sz w:val="18"/>
                <w:szCs w:val="18"/>
              </w:rPr>
            </w:pPr>
          </w:p>
        </w:tc>
        <w:tc>
          <w:tcPr>
            <w:tcW w:w="705" w:type="dxa"/>
            <w:vMerge/>
          </w:tcPr>
          <w:p w14:paraId="44C9E02F" w14:textId="75373958" w:rsidR="008C33CD" w:rsidDel="00A72145" w:rsidRDefault="008C33CD">
            <w:pPr>
              <w:widowControl w:val="0"/>
              <w:pBdr>
                <w:top w:val="nil"/>
                <w:left w:val="nil"/>
                <w:bottom w:val="nil"/>
                <w:right w:val="nil"/>
                <w:between w:val="nil"/>
              </w:pBdr>
              <w:rPr>
                <w:del w:id="517" w:author="John Jackson" w:date="2025-07-03T15:21:00Z" w16du:dateUtc="2025-07-03T13:21:00Z"/>
                <w:sz w:val="18"/>
                <w:szCs w:val="18"/>
              </w:rPr>
            </w:pPr>
          </w:p>
        </w:tc>
        <w:tc>
          <w:tcPr>
            <w:tcW w:w="840" w:type="dxa"/>
            <w:vMerge/>
          </w:tcPr>
          <w:p w14:paraId="0FAA41B2" w14:textId="629FE89E" w:rsidR="008C33CD" w:rsidDel="00A72145" w:rsidRDefault="008C33CD">
            <w:pPr>
              <w:widowControl w:val="0"/>
              <w:pBdr>
                <w:top w:val="nil"/>
                <w:left w:val="nil"/>
                <w:bottom w:val="nil"/>
                <w:right w:val="nil"/>
                <w:between w:val="nil"/>
              </w:pBdr>
              <w:rPr>
                <w:del w:id="518" w:author="John Jackson" w:date="2025-07-03T15:21:00Z" w16du:dateUtc="2025-07-03T13:21:00Z"/>
                <w:sz w:val="18"/>
                <w:szCs w:val="18"/>
              </w:rPr>
            </w:pPr>
          </w:p>
        </w:tc>
        <w:tc>
          <w:tcPr>
            <w:tcW w:w="720" w:type="dxa"/>
          </w:tcPr>
          <w:p w14:paraId="11A6FC3E" w14:textId="7A0EDF42" w:rsidR="008C33CD" w:rsidDel="00A72145" w:rsidRDefault="00000000">
            <w:pPr>
              <w:widowControl w:val="0"/>
              <w:rPr>
                <w:del w:id="519" w:author="John Jackson" w:date="2025-07-03T15:21:00Z" w16du:dateUtc="2025-07-03T13:21:00Z"/>
                <w:sz w:val="18"/>
                <w:szCs w:val="18"/>
              </w:rPr>
            </w:pPr>
            <w:del w:id="520" w:author="John Jackson" w:date="2025-07-03T15:21:00Z" w16du:dateUtc="2025-07-03T13:21:00Z">
              <w:r w:rsidDel="00A72145">
                <w:rPr>
                  <w:sz w:val="18"/>
                  <w:szCs w:val="18"/>
                </w:rPr>
                <w:delText>18.46</w:delText>
              </w:r>
            </w:del>
          </w:p>
          <w:p w14:paraId="4E27A14D" w14:textId="09C61EE0" w:rsidR="008C33CD" w:rsidDel="00A72145" w:rsidRDefault="00000000">
            <w:pPr>
              <w:widowControl w:val="0"/>
              <w:rPr>
                <w:del w:id="521" w:author="John Jackson" w:date="2025-07-03T15:21:00Z" w16du:dateUtc="2025-07-03T13:21:00Z"/>
                <w:sz w:val="18"/>
                <w:szCs w:val="18"/>
              </w:rPr>
            </w:pPr>
            <w:del w:id="522" w:author="John Jackson" w:date="2025-07-03T15:21:00Z" w16du:dateUtc="2025-07-03T13:21:00Z">
              <w:r w:rsidDel="00A72145">
                <w:rPr>
                  <w:sz w:val="18"/>
                  <w:szCs w:val="18"/>
                </w:rPr>
                <w:delText>±1,65</w:delText>
              </w:r>
            </w:del>
          </w:p>
        </w:tc>
        <w:tc>
          <w:tcPr>
            <w:tcW w:w="705" w:type="dxa"/>
          </w:tcPr>
          <w:p w14:paraId="6163EB73" w14:textId="2BE75D72" w:rsidR="008C33CD" w:rsidDel="00A72145" w:rsidRDefault="00000000">
            <w:pPr>
              <w:widowControl w:val="0"/>
              <w:rPr>
                <w:del w:id="523" w:author="John Jackson" w:date="2025-07-03T15:21:00Z" w16du:dateUtc="2025-07-03T13:21:00Z"/>
                <w:sz w:val="18"/>
                <w:szCs w:val="18"/>
              </w:rPr>
            </w:pPr>
            <w:del w:id="524" w:author="John Jackson" w:date="2025-07-03T15:21:00Z" w16du:dateUtc="2025-07-03T13:21:00Z">
              <w:r w:rsidDel="00A72145">
                <w:rPr>
                  <w:sz w:val="18"/>
                  <w:szCs w:val="18"/>
                </w:rPr>
                <w:delText>20.81</w:delText>
              </w:r>
            </w:del>
          </w:p>
          <w:p w14:paraId="514C8ADF" w14:textId="10A4D417" w:rsidR="008C33CD" w:rsidDel="00A72145" w:rsidRDefault="00000000">
            <w:pPr>
              <w:widowControl w:val="0"/>
              <w:rPr>
                <w:del w:id="525" w:author="John Jackson" w:date="2025-07-03T15:21:00Z" w16du:dateUtc="2025-07-03T13:21:00Z"/>
                <w:sz w:val="18"/>
                <w:szCs w:val="18"/>
              </w:rPr>
            </w:pPr>
            <w:del w:id="526" w:author="John Jackson" w:date="2025-07-03T15:21:00Z" w16du:dateUtc="2025-07-03T13:21:00Z">
              <w:r w:rsidDel="00A72145">
                <w:rPr>
                  <w:sz w:val="18"/>
                  <w:szCs w:val="18"/>
                </w:rPr>
                <w:delText>±2.03</w:delText>
              </w:r>
            </w:del>
          </w:p>
        </w:tc>
        <w:tc>
          <w:tcPr>
            <w:tcW w:w="810" w:type="dxa"/>
          </w:tcPr>
          <w:p w14:paraId="00785CAA" w14:textId="470B98CC" w:rsidR="008C33CD" w:rsidDel="00A72145" w:rsidRDefault="00000000">
            <w:pPr>
              <w:widowControl w:val="0"/>
              <w:rPr>
                <w:del w:id="527" w:author="John Jackson" w:date="2025-07-03T15:21:00Z" w16du:dateUtc="2025-07-03T13:21:00Z"/>
                <w:sz w:val="18"/>
                <w:szCs w:val="18"/>
              </w:rPr>
            </w:pPr>
            <w:del w:id="528" w:author="John Jackson" w:date="2025-07-03T15:21:00Z" w16du:dateUtc="2025-07-03T13:21:00Z">
              <w:r w:rsidDel="00A72145">
                <w:rPr>
                  <w:sz w:val="18"/>
                  <w:szCs w:val="18"/>
                </w:rPr>
                <w:delText>-</w:delText>
              </w:r>
            </w:del>
          </w:p>
        </w:tc>
        <w:tc>
          <w:tcPr>
            <w:tcW w:w="735" w:type="dxa"/>
          </w:tcPr>
          <w:p w14:paraId="24879C75" w14:textId="29906572" w:rsidR="008C33CD" w:rsidDel="00A72145" w:rsidRDefault="00000000">
            <w:pPr>
              <w:widowControl w:val="0"/>
              <w:rPr>
                <w:del w:id="529" w:author="John Jackson" w:date="2025-07-03T15:21:00Z" w16du:dateUtc="2025-07-03T13:21:00Z"/>
                <w:sz w:val="18"/>
                <w:szCs w:val="18"/>
              </w:rPr>
            </w:pPr>
            <w:del w:id="530" w:author="John Jackson" w:date="2025-07-03T15:21:00Z" w16du:dateUtc="2025-07-03T13:21:00Z">
              <w:r w:rsidDel="00A72145">
                <w:rPr>
                  <w:sz w:val="18"/>
                  <w:szCs w:val="18"/>
                </w:rPr>
                <w:delText>100</w:delText>
              </w:r>
            </w:del>
          </w:p>
        </w:tc>
      </w:tr>
      <w:tr w:rsidR="008C33CD" w:rsidDel="00A72145" w14:paraId="15F03C8B" w14:textId="0B0EE2A8">
        <w:trPr>
          <w:trHeight w:val="380"/>
          <w:del w:id="531" w:author="John Jackson" w:date="2025-07-03T15:21:00Z"/>
        </w:trPr>
        <w:tc>
          <w:tcPr>
            <w:tcW w:w="705" w:type="dxa"/>
            <w:vMerge w:val="restart"/>
          </w:tcPr>
          <w:p w14:paraId="2604FDC9" w14:textId="6C999F51" w:rsidR="008C33CD" w:rsidDel="00A72145" w:rsidRDefault="00000000">
            <w:pPr>
              <w:widowControl w:val="0"/>
              <w:rPr>
                <w:del w:id="532" w:author="John Jackson" w:date="2025-07-03T15:21:00Z" w16du:dateUtc="2025-07-03T13:21:00Z"/>
                <w:b/>
                <w:sz w:val="18"/>
                <w:szCs w:val="18"/>
              </w:rPr>
            </w:pPr>
            <w:del w:id="533" w:author="John Jackson" w:date="2025-07-03T15:21:00Z" w16du:dateUtc="2025-07-03T13:21:00Z">
              <w:r w:rsidDel="00A72145">
                <w:rPr>
                  <w:b/>
                  <w:sz w:val="18"/>
                  <w:szCs w:val="18"/>
                </w:rPr>
                <w:delText>27</w:delText>
              </w:r>
            </w:del>
          </w:p>
        </w:tc>
        <w:tc>
          <w:tcPr>
            <w:tcW w:w="705" w:type="dxa"/>
            <w:vMerge w:val="restart"/>
          </w:tcPr>
          <w:p w14:paraId="2888CEA4" w14:textId="7B4924F6" w:rsidR="008C33CD" w:rsidDel="00A72145" w:rsidRDefault="00000000">
            <w:pPr>
              <w:widowControl w:val="0"/>
              <w:rPr>
                <w:del w:id="534" w:author="John Jackson" w:date="2025-07-03T15:21:00Z" w16du:dateUtc="2025-07-03T13:21:00Z"/>
                <w:b/>
                <w:sz w:val="18"/>
                <w:szCs w:val="18"/>
              </w:rPr>
            </w:pPr>
            <w:del w:id="535" w:author="John Jackson" w:date="2025-07-03T15:21:00Z" w16du:dateUtc="2025-07-03T13:21:00Z">
              <w:r w:rsidDel="00A72145">
                <w:rPr>
                  <w:b/>
                  <w:sz w:val="18"/>
                  <w:szCs w:val="18"/>
                </w:rPr>
                <w:delText>Ma</w:delText>
              </w:r>
            </w:del>
          </w:p>
        </w:tc>
        <w:tc>
          <w:tcPr>
            <w:tcW w:w="705" w:type="dxa"/>
          </w:tcPr>
          <w:p w14:paraId="236C4345" w14:textId="0934F50E" w:rsidR="008C33CD" w:rsidDel="00A72145" w:rsidRDefault="00000000">
            <w:pPr>
              <w:widowControl w:val="0"/>
              <w:rPr>
                <w:del w:id="536" w:author="John Jackson" w:date="2025-07-03T15:21:00Z" w16du:dateUtc="2025-07-03T13:21:00Z"/>
                <w:sz w:val="18"/>
                <w:szCs w:val="18"/>
              </w:rPr>
            </w:pPr>
            <w:del w:id="537" w:author="John Jackson" w:date="2025-07-03T15:21:00Z" w16du:dateUtc="2025-07-03T13:21:00Z">
              <w:r w:rsidDel="00A72145">
                <w:rPr>
                  <w:sz w:val="18"/>
                  <w:szCs w:val="18"/>
                </w:rPr>
                <w:delText>g</w:delText>
              </w:r>
            </w:del>
          </w:p>
        </w:tc>
        <w:tc>
          <w:tcPr>
            <w:tcW w:w="615" w:type="dxa"/>
          </w:tcPr>
          <w:p w14:paraId="0B5D71CE" w14:textId="3E9951FF" w:rsidR="008C33CD" w:rsidDel="00A72145" w:rsidRDefault="00000000">
            <w:pPr>
              <w:widowControl w:val="0"/>
              <w:rPr>
                <w:del w:id="538" w:author="John Jackson" w:date="2025-07-03T15:21:00Z" w16du:dateUtc="2025-07-03T13:21:00Z"/>
                <w:sz w:val="18"/>
                <w:szCs w:val="18"/>
              </w:rPr>
            </w:pPr>
            <w:del w:id="539" w:author="John Jackson" w:date="2025-07-03T15:21:00Z" w16du:dateUtc="2025-07-03T13:21:00Z">
              <w:r w:rsidDel="00A72145">
                <w:rPr>
                  <w:sz w:val="18"/>
                  <w:szCs w:val="18"/>
                </w:rPr>
                <w:delText>52</w:delText>
              </w:r>
            </w:del>
          </w:p>
        </w:tc>
        <w:tc>
          <w:tcPr>
            <w:tcW w:w="825" w:type="dxa"/>
          </w:tcPr>
          <w:p w14:paraId="1AE3A71B" w14:textId="55F4B19B" w:rsidR="008C33CD" w:rsidDel="00A72145" w:rsidRDefault="00000000">
            <w:pPr>
              <w:widowControl w:val="0"/>
              <w:rPr>
                <w:del w:id="540" w:author="John Jackson" w:date="2025-07-03T15:21:00Z" w16du:dateUtc="2025-07-03T13:21:00Z"/>
                <w:sz w:val="18"/>
                <w:szCs w:val="18"/>
              </w:rPr>
            </w:pPr>
            <w:del w:id="541" w:author="John Jackson" w:date="2025-07-03T15:21:00Z" w16du:dateUtc="2025-07-03T13:21:00Z">
              <w:r w:rsidDel="00A72145">
                <w:rPr>
                  <w:sz w:val="18"/>
                  <w:szCs w:val="18"/>
                </w:rPr>
                <w:delText>19.18 ±14.08</w:delText>
              </w:r>
            </w:del>
          </w:p>
        </w:tc>
        <w:tc>
          <w:tcPr>
            <w:tcW w:w="855" w:type="dxa"/>
          </w:tcPr>
          <w:p w14:paraId="2A8E8449" w14:textId="05AC9813" w:rsidR="008C33CD" w:rsidDel="00A72145" w:rsidRDefault="00000000">
            <w:pPr>
              <w:widowControl w:val="0"/>
              <w:rPr>
                <w:del w:id="542" w:author="John Jackson" w:date="2025-07-03T15:21:00Z" w16du:dateUtc="2025-07-03T13:21:00Z"/>
                <w:sz w:val="18"/>
                <w:szCs w:val="18"/>
              </w:rPr>
            </w:pPr>
            <w:del w:id="543" w:author="John Jackson" w:date="2025-07-03T15:21:00Z" w16du:dateUtc="2025-07-03T13:21:00Z">
              <w:r w:rsidDel="00A72145">
                <w:rPr>
                  <w:sz w:val="18"/>
                  <w:szCs w:val="18"/>
                </w:rPr>
                <w:delText>26.09 ±6.43</w:delText>
              </w:r>
            </w:del>
          </w:p>
        </w:tc>
        <w:tc>
          <w:tcPr>
            <w:tcW w:w="570" w:type="dxa"/>
            <w:vMerge w:val="restart"/>
          </w:tcPr>
          <w:p w14:paraId="3875B751" w14:textId="074D2E87" w:rsidR="008C33CD" w:rsidDel="00A72145" w:rsidRDefault="00000000">
            <w:pPr>
              <w:widowControl w:val="0"/>
              <w:rPr>
                <w:del w:id="544" w:author="John Jackson" w:date="2025-07-03T15:21:00Z" w16du:dateUtc="2025-07-03T13:21:00Z"/>
                <w:sz w:val="18"/>
                <w:szCs w:val="18"/>
              </w:rPr>
            </w:pPr>
            <w:del w:id="545" w:author="John Jackson" w:date="2025-07-03T15:21:00Z" w16du:dateUtc="2025-07-03T13:21:00Z">
              <w:r w:rsidDel="00A72145">
                <w:rPr>
                  <w:sz w:val="18"/>
                  <w:szCs w:val="18"/>
                </w:rPr>
                <w:delText>84.61</w:delText>
              </w:r>
            </w:del>
          </w:p>
        </w:tc>
        <w:tc>
          <w:tcPr>
            <w:tcW w:w="705" w:type="dxa"/>
            <w:vMerge w:val="restart"/>
          </w:tcPr>
          <w:p w14:paraId="17066D41" w14:textId="600ECA1A" w:rsidR="008C33CD" w:rsidDel="00A72145" w:rsidRDefault="00000000">
            <w:pPr>
              <w:widowControl w:val="0"/>
              <w:rPr>
                <w:del w:id="546" w:author="John Jackson" w:date="2025-07-03T15:21:00Z" w16du:dateUtc="2025-07-03T13:21:00Z"/>
                <w:sz w:val="18"/>
                <w:szCs w:val="18"/>
              </w:rPr>
            </w:pPr>
            <w:del w:id="547" w:author="John Jackson" w:date="2025-07-03T15:21:00Z" w16du:dateUtc="2025-07-03T13:21:00Z">
              <w:r w:rsidDel="00A72145">
                <w:rPr>
                  <w:sz w:val="18"/>
                  <w:szCs w:val="18"/>
                </w:rPr>
                <w:delText>11.32</w:delText>
              </w:r>
            </w:del>
          </w:p>
          <w:p w14:paraId="6C9A0D62" w14:textId="7B53C785" w:rsidR="008C33CD" w:rsidDel="00A72145" w:rsidRDefault="00000000">
            <w:pPr>
              <w:widowControl w:val="0"/>
              <w:rPr>
                <w:del w:id="548" w:author="John Jackson" w:date="2025-07-03T15:21:00Z" w16du:dateUtc="2025-07-03T13:21:00Z"/>
                <w:sz w:val="18"/>
                <w:szCs w:val="18"/>
              </w:rPr>
            </w:pPr>
            <w:del w:id="549" w:author="John Jackson" w:date="2025-07-03T15:21:00Z" w16du:dateUtc="2025-07-03T13:21:00Z">
              <w:r w:rsidDel="00A72145">
                <w:rPr>
                  <w:sz w:val="18"/>
                  <w:szCs w:val="18"/>
                </w:rPr>
                <w:delText>±1.19</w:delText>
              </w:r>
            </w:del>
          </w:p>
        </w:tc>
        <w:tc>
          <w:tcPr>
            <w:tcW w:w="840" w:type="dxa"/>
            <w:vMerge w:val="restart"/>
          </w:tcPr>
          <w:p w14:paraId="6D006056" w14:textId="03033F23" w:rsidR="008C33CD" w:rsidDel="00A72145" w:rsidRDefault="00000000">
            <w:pPr>
              <w:widowControl w:val="0"/>
              <w:rPr>
                <w:del w:id="550" w:author="John Jackson" w:date="2025-07-03T15:21:00Z" w16du:dateUtc="2025-07-03T13:21:00Z"/>
                <w:sz w:val="18"/>
                <w:szCs w:val="18"/>
              </w:rPr>
            </w:pPr>
            <w:del w:id="551" w:author="John Jackson" w:date="2025-07-03T15:21:00Z" w16du:dateUtc="2025-07-03T13:21:00Z">
              <w:r w:rsidDel="00A72145">
                <w:rPr>
                  <w:sz w:val="18"/>
                  <w:szCs w:val="18"/>
                </w:rPr>
                <w:delText>0.044</w:delText>
              </w:r>
            </w:del>
          </w:p>
          <w:p w14:paraId="427CA71F" w14:textId="5DA03577" w:rsidR="008C33CD" w:rsidDel="00A72145" w:rsidRDefault="00000000">
            <w:pPr>
              <w:widowControl w:val="0"/>
              <w:rPr>
                <w:del w:id="552" w:author="John Jackson" w:date="2025-07-03T15:21:00Z" w16du:dateUtc="2025-07-03T13:21:00Z"/>
                <w:sz w:val="18"/>
                <w:szCs w:val="18"/>
              </w:rPr>
            </w:pPr>
            <w:del w:id="553" w:author="John Jackson" w:date="2025-07-03T15:21:00Z" w16du:dateUtc="2025-07-03T13:21:00Z">
              <w:r w:rsidDel="00A72145">
                <w:rPr>
                  <w:sz w:val="18"/>
                  <w:szCs w:val="18"/>
                </w:rPr>
                <w:delText>±0.015</w:delText>
              </w:r>
            </w:del>
          </w:p>
        </w:tc>
        <w:tc>
          <w:tcPr>
            <w:tcW w:w="720" w:type="dxa"/>
          </w:tcPr>
          <w:p w14:paraId="43242F0C" w14:textId="5C3B849E" w:rsidR="008C33CD" w:rsidDel="00A72145" w:rsidRDefault="00000000">
            <w:pPr>
              <w:widowControl w:val="0"/>
              <w:rPr>
                <w:del w:id="554" w:author="John Jackson" w:date="2025-07-03T15:21:00Z" w16du:dateUtc="2025-07-03T13:21:00Z"/>
                <w:sz w:val="18"/>
                <w:szCs w:val="18"/>
              </w:rPr>
            </w:pPr>
            <w:del w:id="555" w:author="John Jackson" w:date="2025-07-03T15:21:00Z" w16du:dateUtc="2025-07-03T13:21:00Z">
              <w:r w:rsidDel="00A72145">
                <w:rPr>
                  <w:sz w:val="18"/>
                  <w:szCs w:val="18"/>
                </w:rPr>
                <w:delText>22.66</w:delText>
              </w:r>
            </w:del>
          </w:p>
          <w:p w14:paraId="5E2DB095" w14:textId="3D344692" w:rsidR="008C33CD" w:rsidDel="00A72145" w:rsidRDefault="00000000">
            <w:pPr>
              <w:widowControl w:val="0"/>
              <w:rPr>
                <w:del w:id="556" w:author="John Jackson" w:date="2025-07-03T15:21:00Z" w16du:dateUtc="2025-07-03T13:21:00Z"/>
                <w:sz w:val="18"/>
                <w:szCs w:val="18"/>
              </w:rPr>
            </w:pPr>
            <w:del w:id="557" w:author="John Jackson" w:date="2025-07-03T15:21:00Z" w16du:dateUtc="2025-07-03T13:21:00Z">
              <w:r w:rsidDel="00A72145">
                <w:rPr>
                  <w:sz w:val="18"/>
                  <w:szCs w:val="18"/>
                </w:rPr>
                <w:delText>±1.07</w:delText>
              </w:r>
            </w:del>
          </w:p>
        </w:tc>
        <w:tc>
          <w:tcPr>
            <w:tcW w:w="705" w:type="dxa"/>
          </w:tcPr>
          <w:p w14:paraId="19DC1A13" w14:textId="7D469B3C" w:rsidR="008C33CD" w:rsidDel="00A72145" w:rsidRDefault="00000000">
            <w:pPr>
              <w:widowControl w:val="0"/>
              <w:rPr>
                <w:del w:id="558" w:author="John Jackson" w:date="2025-07-03T15:21:00Z" w16du:dateUtc="2025-07-03T13:21:00Z"/>
                <w:sz w:val="18"/>
                <w:szCs w:val="18"/>
              </w:rPr>
            </w:pPr>
            <w:del w:id="559" w:author="John Jackson" w:date="2025-07-03T15:21:00Z" w16du:dateUtc="2025-07-03T13:21:00Z">
              <w:r w:rsidDel="00A72145">
                <w:rPr>
                  <w:sz w:val="18"/>
                  <w:szCs w:val="18"/>
                </w:rPr>
                <w:delText>24.29</w:delText>
              </w:r>
            </w:del>
          </w:p>
          <w:p w14:paraId="2BE10B7E" w14:textId="587D00A8" w:rsidR="008C33CD" w:rsidDel="00A72145" w:rsidRDefault="00000000">
            <w:pPr>
              <w:widowControl w:val="0"/>
              <w:rPr>
                <w:del w:id="560" w:author="John Jackson" w:date="2025-07-03T15:21:00Z" w16du:dateUtc="2025-07-03T13:21:00Z"/>
                <w:sz w:val="18"/>
                <w:szCs w:val="18"/>
              </w:rPr>
            </w:pPr>
            <w:del w:id="561" w:author="John Jackson" w:date="2025-07-03T15:21:00Z" w16du:dateUtc="2025-07-03T13:21:00Z">
              <w:r w:rsidDel="00A72145">
                <w:rPr>
                  <w:sz w:val="18"/>
                  <w:szCs w:val="18"/>
                </w:rPr>
                <w:delText>±1.22</w:delText>
              </w:r>
            </w:del>
          </w:p>
        </w:tc>
        <w:tc>
          <w:tcPr>
            <w:tcW w:w="810" w:type="dxa"/>
          </w:tcPr>
          <w:p w14:paraId="7382AA46" w14:textId="6493964E" w:rsidR="008C33CD" w:rsidDel="00A72145" w:rsidRDefault="00000000">
            <w:pPr>
              <w:widowControl w:val="0"/>
              <w:rPr>
                <w:del w:id="562" w:author="John Jackson" w:date="2025-07-03T15:21:00Z" w16du:dateUtc="2025-07-03T13:21:00Z"/>
                <w:sz w:val="18"/>
                <w:szCs w:val="18"/>
              </w:rPr>
            </w:pPr>
            <w:del w:id="563" w:author="John Jackson" w:date="2025-07-03T15:21:00Z" w16du:dateUtc="2025-07-03T13:21:00Z">
              <w:r w:rsidDel="00A72145">
                <w:rPr>
                  <w:sz w:val="18"/>
                  <w:szCs w:val="18"/>
                </w:rPr>
                <w:delText>0.038</w:delText>
              </w:r>
            </w:del>
          </w:p>
          <w:p w14:paraId="76CB46E6" w14:textId="71DE7813" w:rsidR="008C33CD" w:rsidDel="00A72145" w:rsidRDefault="00000000">
            <w:pPr>
              <w:widowControl w:val="0"/>
              <w:rPr>
                <w:del w:id="564" w:author="John Jackson" w:date="2025-07-03T15:21:00Z" w16du:dateUtc="2025-07-03T13:21:00Z"/>
                <w:sz w:val="18"/>
                <w:szCs w:val="18"/>
              </w:rPr>
            </w:pPr>
            <w:del w:id="565" w:author="John Jackson" w:date="2025-07-03T15:21:00Z" w16du:dateUtc="2025-07-03T13:21:00Z">
              <w:r w:rsidDel="00A72145">
                <w:rPr>
                  <w:sz w:val="18"/>
                  <w:szCs w:val="18"/>
                </w:rPr>
                <w:delText>±0.008</w:delText>
              </w:r>
            </w:del>
          </w:p>
        </w:tc>
        <w:tc>
          <w:tcPr>
            <w:tcW w:w="735" w:type="dxa"/>
          </w:tcPr>
          <w:p w14:paraId="6F6BCEFA" w14:textId="752AEE8F" w:rsidR="008C33CD" w:rsidDel="00A72145" w:rsidRDefault="00000000">
            <w:pPr>
              <w:widowControl w:val="0"/>
              <w:rPr>
                <w:del w:id="566" w:author="John Jackson" w:date="2025-07-03T15:21:00Z" w16du:dateUtc="2025-07-03T13:21:00Z"/>
                <w:sz w:val="18"/>
                <w:szCs w:val="18"/>
              </w:rPr>
            </w:pPr>
            <w:del w:id="567" w:author="John Jackson" w:date="2025-07-03T15:21:00Z" w16du:dateUtc="2025-07-03T13:21:00Z">
              <w:r w:rsidDel="00A72145">
                <w:rPr>
                  <w:sz w:val="18"/>
                  <w:szCs w:val="18"/>
                </w:rPr>
                <w:delText>97.73</w:delText>
              </w:r>
            </w:del>
          </w:p>
        </w:tc>
      </w:tr>
      <w:tr w:rsidR="008C33CD" w:rsidDel="00A72145" w14:paraId="22AE1D1E" w14:textId="3964238D">
        <w:trPr>
          <w:trHeight w:val="401"/>
          <w:del w:id="568" w:author="John Jackson" w:date="2025-07-03T15:21:00Z"/>
        </w:trPr>
        <w:tc>
          <w:tcPr>
            <w:tcW w:w="705" w:type="dxa"/>
            <w:vMerge/>
          </w:tcPr>
          <w:p w14:paraId="3C4F4D61" w14:textId="551A0080" w:rsidR="008C33CD" w:rsidDel="00A72145" w:rsidRDefault="008C33CD">
            <w:pPr>
              <w:widowControl w:val="0"/>
              <w:pBdr>
                <w:top w:val="nil"/>
                <w:left w:val="nil"/>
                <w:bottom w:val="nil"/>
                <w:right w:val="nil"/>
                <w:between w:val="nil"/>
              </w:pBdr>
              <w:rPr>
                <w:del w:id="569" w:author="John Jackson" w:date="2025-07-03T15:21:00Z" w16du:dateUtc="2025-07-03T13:21:00Z"/>
                <w:sz w:val="18"/>
                <w:szCs w:val="18"/>
              </w:rPr>
            </w:pPr>
          </w:p>
        </w:tc>
        <w:tc>
          <w:tcPr>
            <w:tcW w:w="705" w:type="dxa"/>
            <w:vMerge/>
          </w:tcPr>
          <w:p w14:paraId="49585482" w14:textId="6192148D" w:rsidR="008C33CD" w:rsidDel="00A72145" w:rsidRDefault="008C33CD">
            <w:pPr>
              <w:widowControl w:val="0"/>
              <w:pBdr>
                <w:top w:val="nil"/>
                <w:left w:val="nil"/>
                <w:bottom w:val="nil"/>
                <w:right w:val="nil"/>
                <w:between w:val="nil"/>
              </w:pBdr>
              <w:rPr>
                <w:del w:id="570" w:author="John Jackson" w:date="2025-07-03T15:21:00Z" w16du:dateUtc="2025-07-03T13:21:00Z"/>
                <w:sz w:val="18"/>
                <w:szCs w:val="18"/>
              </w:rPr>
            </w:pPr>
          </w:p>
        </w:tc>
        <w:tc>
          <w:tcPr>
            <w:tcW w:w="705" w:type="dxa"/>
          </w:tcPr>
          <w:p w14:paraId="5CAEE9FF" w14:textId="6463C05C" w:rsidR="008C33CD" w:rsidDel="00A72145" w:rsidRDefault="00000000">
            <w:pPr>
              <w:widowControl w:val="0"/>
              <w:rPr>
                <w:del w:id="571" w:author="John Jackson" w:date="2025-07-03T15:21:00Z" w16du:dateUtc="2025-07-03T13:21:00Z"/>
                <w:sz w:val="18"/>
                <w:szCs w:val="18"/>
              </w:rPr>
            </w:pPr>
            <w:del w:id="572" w:author="John Jackson" w:date="2025-07-03T15:21:00Z" w16du:dateUtc="2025-07-03T13:21:00Z">
              <w:r w:rsidDel="00A72145">
                <w:rPr>
                  <w:sz w:val="18"/>
                  <w:szCs w:val="18"/>
                </w:rPr>
                <w:delText>♂</w:delText>
              </w:r>
            </w:del>
          </w:p>
        </w:tc>
        <w:tc>
          <w:tcPr>
            <w:tcW w:w="615" w:type="dxa"/>
          </w:tcPr>
          <w:p w14:paraId="3D53D59F" w14:textId="20B13FE0" w:rsidR="008C33CD" w:rsidDel="00A72145" w:rsidRDefault="00000000">
            <w:pPr>
              <w:widowControl w:val="0"/>
              <w:rPr>
                <w:del w:id="573" w:author="John Jackson" w:date="2025-07-03T15:21:00Z" w16du:dateUtc="2025-07-03T13:21:00Z"/>
                <w:sz w:val="18"/>
                <w:szCs w:val="18"/>
              </w:rPr>
            </w:pPr>
            <w:del w:id="574" w:author="John Jackson" w:date="2025-07-03T15:21:00Z" w16du:dateUtc="2025-07-03T13:21:00Z">
              <w:r w:rsidDel="00A72145">
                <w:rPr>
                  <w:sz w:val="18"/>
                  <w:szCs w:val="18"/>
                </w:rPr>
                <w:delText>2</w:delText>
              </w:r>
            </w:del>
          </w:p>
        </w:tc>
        <w:tc>
          <w:tcPr>
            <w:tcW w:w="825" w:type="dxa"/>
          </w:tcPr>
          <w:p w14:paraId="54370383" w14:textId="6145E1EB" w:rsidR="008C33CD" w:rsidDel="00A72145" w:rsidRDefault="00000000">
            <w:pPr>
              <w:widowControl w:val="0"/>
              <w:rPr>
                <w:del w:id="575" w:author="John Jackson" w:date="2025-07-03T15:21:00Z" w16du:dateUtc="2025-07-03T13:21:00Z"/>
                <w:sz w:val="18"/>
                <w:szCs w:val="18"/>
              </w:rPr>
            </w:pPr>
            <w:del w:id="576" w:author="John Jackson" w:date="2025-07-03T15:21:00Z" w16du:dateUtc="2025-07-03T13:21:00Z">
              <w:r w:rsidDel="00A72145">
                <w:rPr>
                  <w:sz w:val="18"/>
                  <w:szCs w:val="18"/>
                </w:rPr>
                <w:delText>11.00</w:delText>
              </w:r>
            </w:del>
          </w:p>
          <w:p w14:paraId="5D8E8EC2" w14:textId="7450BC2F" w:rsidR="008C33CD" w:rsidDel="00A72145" w:rsidRDefault="00000000">
            <w:pPr>
              <w:widowControl w:val="0"/>
              <w:rPr>
                <w:del w:id="577" w:author="John Jackson" w:date="2025-07-03T15:21:00Z" w16du:dateUtc="2025-07-03T13:21:00Z"/>
                <w:sz w:val="18"/>
                <w:szCs w:val="18"/>
              </w:rPr>
            </w:pPr>
            <w:del w:id="578" w:author="John Jackson" w:date="2025-07-03T15:21:00Z" w16du:dateUtc="2025-07-03T13:21:00Z">
              <w:r w:rsidDel="00A72145">
                <w:rPr>
                  <w:sz w:val="18"/>
                  <w:szCs w:val="18"/>
                </w:rPr>
                <w:delText>±7.07</w:delText>
              </w:r>
            </w:del>
          </w:p>
        </w:tc>
        <w:tc>
          <w:tcPr>
            <w:tcW w:w="855" w:type="dxa"/>
          </w:tcPr>
          <w:p w14:paraId="41077DF8" w14:textId="19CCF799" w:rsidR="008C33CD" w:rsidDel="00A72145" w:rsidRDefault="00000000">
            <w:pPr>
              <w:widowControl w:val="0"/>
              <w:rPr>
                <w:del w:id="579" w:author="John Jackson" w:date="2025-07-03T15:21:00Z" w16du:dateUtc="2025-07-03T13:21:00Z"/>
                <w:sz w:val="18"/>
                <w:szCs w:val="18"/>
              </w:rPr>
            </w:pPr>
            <w:del w:id="580" w:author="John Jackson" w:date="2025-07-03T15:21:00Z" w16du:dateUtc="2025-07-03T13:21:00Z">
              <w:r w:rsidDel="00A72145">
                <w:rPr>
                  <w:sz w:val="18"/>
                  <w:szCs w:val="18"/>
                </w:rPr>
                <w:delText>24.50</w:delText>
              </w:r>
            </w:del>
          </w:p>
          <w:p w14:paraId="57787699" w14:textId="21B334A5" w:rsidR="008C33CD" w:rsidDel="00A72145" w:rsidRDefault="00000000">
            <w:pPr>
              <w:widowControl w:val="0"/>
              <w:rPr>
                <w:del w:id="581" w:author="John Jackson" w:date="2025-07-03T15:21:00Z" w16du:dateUtc="2025-07-03T13:21:00Z"/>
                <w:sz w:val="18"/>
                <w:szCs w:val="18"/>
              </w:rPr>
            </w:pPr>
            <w:del w:id="582" w:author="John Jackson" w:date="2025-07-03T15:21:00Z" w16du:dateUtc="2025-07-03T13:21:00Z">
              <w:r w:rsidDel="00A72145">
                <w:rPr>
                  <w:sz w:val="18"/>
                  <w:szCs w:val="18"/>
                </w:rPr>
                <w:delText>±2.12</w:delText>
              </w:r>
            </w:del>
          </w:p>
        </w:tc>
        <w:tc>
          <w:tcPr>
            <w:tcW w:w="570" w:type="dxa"/>
            <w:vMerge/>
          </w:tcPr>
          <w:p w14:paraId="436AADD0" w14:textId="72F75F6D" w:rsidR="008C33CD" w:rsidDel="00A72145" w:rsidRDefault="008C33CD">
            <w:pPr>
              <w:widowControl w:val="0"/>
              <w:pBdr>
                <w:top w:val="nil"/>
                <w:left w:val="nil"/>
                <w:bottom w:val="nil"/>
                <w:right w:val="nil"/>
                <w:between w:val="nil"/>
              </w:pBdr>
              <w:rPr>
                <w:del w:id="583" w:author="John Jackson" w:date="2025-07-03T15:21:00Z" w16du:dateUtc="2025-07-03T13:21:00Z"/>
                <w:sz w:val="18"/>
                <w:szCs w:val="18"/>
              </w:rPr>
            </w:pPr>
          </w:p>
        </w:tc>
        <w:tc>
          <w:tcPr>
            <w:tcW w:w="705" w:type="dxa"/>
            <w:vMerge/>
          </w:tcPr>
          <w:p w14:paraId="6E9AE36B" w14:textId="1714CF5D" w:rsidR="008C33CD" w:rsidDel="00A72145" w:rsidRDefault="008C33CD">
            <w:pPr>
              <w:widowControl w:val="0"/>
              <w:pBdr>
                <w:top w:val="nil"/>
                <w:left w:val="nil"/>
                <w:bottom w:val="nil"/>
                <w:right w:val="nil"/>
                <w:between w:val="nil"/>
              </w:pBdr>
              <w:rPr>
                <w:del w:id="584" w:author="John Jackson" w:date="2025-07-03T15:21:00Z" w16du:dateUtc="2025-07-03T13:21:00Z"/>
                <w:sz w:val="18"/>
                <w:szCs w:val="18"/>
              </w:rPr>
            </w:pPr>
          </w:p>
        </w:tc>
        <w:tc>
          <w:tcPr>
            <w:tcW w:w="840" w:type="dxa"/>
            <w:vMerge/>
          </w:tcPr>
          <w:p w14:paraId="47137E6D" w14:textId="1463D284" w:rsidR="008C33CD" w:rsidDel="00A72145" w:rsidRDefault="008C33CD">
            <w:pPr>
              <w:widowControl w:val="0"/>
              <w:pBdr>
                <w:top w:val="nil"/>
                <w:left w:val="nil"/>
                <w:bottom w:val="nil"/>
                <w:right w:val="nil"/>
                <w:between w:val="nil"/>
              </w:pBdr>
              <w:rPr>
                <w:del w:id="585" w:author="John Jackson" w:date="2025-07-03T15:21:00Z" w16du:dateUtc="2025-07-03T13:21:00Z"/>
                <w:sz w:val="18"/>
                <w:szCs w:val="18"/>
              </w:rPr>
            </w:pPr>
          </w:p>
        </w:tc>
        <w:tc>
          <w:tcPr>
            <w:tcW w:w="720" w:type="dxa"/>
          </w:tcPr>
          <w:p w14:paraId="51E5ED7E" w14:textId="2EA38FF3" w:rsidR="008C33CD" w:rsidDel="00A72145" w:rsidRDefault="00000000">
            <w:pPr>
              <w:widowControl w:val="0"/>
              <w:rPr>
                <w:del w:id="586" w:author="John Jackson" w:date="2025-07-03T15:21:00Z" w16du:dateUtc="2025-07-03T13:21:00Z"/>
                <w:sz w:val="18"/>
                <w:szCs w:val="18"/>
              </w:rPr>
            </w:pPr>
            <w:del w:id="587" w:author="John Jackson" w:date="2025-07-03T15:21:00Z" w16du:dateUtc="2025-07-03T13:21:00Z">
              <w:r w:rsidDel="00A72145">
                <w:rPr>
                  <w:sz w:val="18"/>
                  <w:szCs w:val="18"/>
                </w:rPr>
                <w:delText>21.88</w:delText>
              </w:r>
            </w:del>
          </w:p>
          <w:p w14:paraId="7CD4E911" w14:textId="57811FF2" w:rsidR="008C33CD" w:rsidDel="00A72145" w:rsidRDefault="00000000">
            <w:pPr>
              <w:widowControl w:val="0"/>
              <w:rPr>
                <w:del w:id="588" w:author="John Jackson" w:date="2025-07-03T15:21:00Z" w16du:dateUtc="2025-07-03T13:21:00Z"/>
                <w:sz w:val="18"/>
                <w:szCs w:val="18"/>
              </w:rPr>
            </w:pPr>
            <w:del w:id="589" w:author="John Jackson" w:date="2025-07-03T15:21:00Z" w16du:dateUtc="2025-07-03T13:21:00Z">
              <w:r w:rsidDel="00A72145">
                <w:rPr>
                  <w:sz w:val="18"/>
                  <w:szCs w:val="18"/>
                </w:rPr>
                <w:delText>±1.01</w:delText>
              </w:r>
            </w:del>
          </w:p>
        </w:tc>
        <w:tc>
          <w:tcPr>
            <w:tcW w:w="705" w:type="dxa"/>
          </w:tcPr>
          <w:p w14:paraId="0EFE1968" w14:textId="726ADD10" w:rsidR="008C33CD" w:rsidDel="00A72145" w:rsidRDefault="00000000">
            <w:pPr>
              <w:widowControl w:val="0"/>
              <w:rPr>
                <w:del w:id="590" w:author="John Jackson" w:date="2025-07-03T15:21:00Z" w16du:dateUtc="2025-07-03T13:21:00Z"/>
                <w:sz w:val="18"/>
                <w:szCs w:val="18"/>
              </w:rPr>
            </w:pPr>
            <w:del w:id="591" w:author="John Jackson" w:date="2025-07-03T15:21:00Z" w16du:dateUtc="2025-07-03T13:21:00Z">
              <w:r w:rsidDel="00A72145">
                <w:rPr>
                  <w:sz w:val="18"/>
                  <w:szCs w:val="18"/>
                </w:rPr>
                <w:delText>21.66</w:delText>
              </w:r>
            </w:del>
          </w:p>
          <w:p w14:paraId="4521515F" w14:textId="55C32AAB" w:rsidR="008C33CD" w:rsidDel="00A72145" w:rsidRDefault="00000000">
            <w:pPr>
              <w:widowControl w:val="0"/>
              <w:rPr>
                <w:del w:id="592" w:author="John Jackson" w:date="2025-07-03T15:21:00Z" w16du:dateUtc="2025-07-03T13:21:00Z"/>
                <w:sz w:val="18"/>
                <w:szCs w:val="18"/>
              </w:rPr>
            </w:pPr>
            <w:del w:id="593" w:author="John Jackson" w:date="2025-07-03T15:21:00Z" w16du:dateUtc="2025-07-03T13:21:00Z">
              <w:r w:rsidDel="00A72145">
                <w:rPr>
                  <w:sz w:val="18"/>
                  <w:szCs w:val="18"/>
                </w:rPr>
                <w:delText>±0.36</w:delText>
              </w:r>
            </w:del>
          </w:p>
        </w:tc>
        <w:tc>
          <w:tcPr>
            <w:tcW w:w="810" w:type="dxa"/>
          </w:tcPr>
          <w:p w14:paraId="2A3B71E5" w14:textId="72B86302" w:rsidR="008C33CD" w:rsidDel="00A72145" w:rsidRDefault="00000000">
            <w:pPr>
              <w:widowControl w:val="0"/>
              <w:rPr>
                <w:del w:id="594" w:author="John Jackson" w:date="2025-07-03T15:21:00Z" w16du:dateUtc="2025-07-03T13:21:00Z"/>
                <w:sz w:val="18"/>
                <w:szCs w:val="18"/>
              </w:rPr>
            </w:pPr>
            <w:del w:id="595" w:author="John Jackson" w:date="2025-07-03T15:21:00Z" w16du:dateUtc="2025-07-03T13:21:00Z">
              <w:r w:rsidDel="00A72145">
                <w:rPr>
                  <w:sz w:val="18"/>
                  <w:szCs w:val="18"/>
                </w:rPr>
                <w:delText>0.031</w:delText>
              </w:r>
            </w:del>
          </w:p>
          <w:p w14:paraId="458D2380" w14:textId="768091C8" w:rsidR="008C33CD" w:rsidDel="00A72145" w:rsidRDefault="00000000">
            <w:pPr>
              <w:widowControl w:val="0"/>
              <w:rPr>
                <w:del w:id="596" w:author="John Jackson" w:date="2025-07-03T15:21:00Z" w16du:dateUtc="2025-07-03T13:21:00Z"/>
                <w:sz w:val="18"/>
                <w:szCs w:val="18"/>
              </w:rPr>
            </w:pPr>
            <w:del w:id="597" w:author="John Jackson" w:date="2025-07-03T15:21:00Z" w16du:dateUtc="2025-07-03T13:21:00Z">
              <w:r w:rsidDel="00A72145">
                <w:rPr>
                  <w:sz w:val="18"/>
                  <w:szCs w:val="18"/>
                </w:rPr>
                <w:delText>±0.007</w:delText>
              </w:r>
            </w:del>
          </w:p>
        </w:tc>
        <w:tc>
          <w:tcPr>
            <w:tcW w:w="735" w:type="dxa"/>
          </w:tcPr>
          <w:p w14:paraId="5297C003" w14:textId="7C6B3F31" w:rsidR="008C33CD" w:rsidDel="00A72145" w:rsidRDefault="00000000">
            <w:pPr>
              <w:widowControl w:val="0"/>
              <w:rPr>
                <w:del w:id="598" w:author="John Jackson" w:date="2025-07-03T15:21:00Z" w16du:dateUtc="2025-07-03T13:21:00Z"/>
                <w:sz w:val="18"/>
                <w:szCs w:val="18"/>
              </w:rPr>
            </w:pPr>
            <w:del w:id="599" w:author="John Jackson" w:date="2025-07-03T15:21:00Z" w16du:dateUtc="2025-07-03T13:21:00Z">
              <w:r w:rsidDel="00A72145">
                <w:rPr>
                  <w:sz w:val="18"/>
                  <w:szCs w:val="18"/>
                </w:rPr>
                <w:delText>100</w:delText>
              </w:r>
            </w:del>
          </w:p>
        </w:tc>
      </w:tr>
      <w:tr w:rsidR="008C33CD" w:rsidDel="00A72145" w14:paraId="509CEACE" w14:textId="5E4A5BD7">
        <w:trPr>
          <w:trHeight w:val="380"/>
          <w:del w:id="600" w:author="John Jackson" w:date="2025-07-03T15:21:00Z"/>
        </w:trPr>
        <w:tc>
          <w:tcPr>
            <w:tcW w:w="705" w:type="dxa"/>
            <w:vMerge/>
          </w:tcPr>
          <w:p w14:paraId="0C9FBC34" w14:textId="51B4AF83" w:rsidR="008C33CD" w:rsidDel="00A72145" w:rsidRDefault="008C33CD">
            <w:pPr>
              <w:widowControl w:val="0"/>
              <w:pBdr>
                <w:top w:val="nil"/>
                <w:left w:val="nil"/>
                <w:bottom w:val="nil"/>
                <w:right w:val="nil"/>
                <w:between w:val="nil"/>
              </w:pBdr>
              <w:rPr>
                <w:del w:id="601" w:author="John Jackson" w:date="2025-07-03T15:21:00Z" w16du:dateUtc="2025-07-03T13:21:00Z"/>
                <w:sz w:val="18"/>
                <w:szCs w:val="18"/>
              </w:rPr>
            </w:pPr>
          </w:p>
        </w:tc>
        <w:tc>
          <w:tcPr>
            <w:tcW w:w="705" w:type="dxa"/>
            <w:vMerge/>
          </w:tcPr>
          <w:p w14:paraId="6703C21F" w14:textId="1BBE25E2" w:rsidR="008C33CD" w:rsidDel="00A72145" w:rsidRDefault="008C33CD">
            <w:pPr>
              <w:widowControl w:val="0"/>
              <w:pBdr>
                <w:top w:val="nil"/>
                <w:left w:val="nil"/>
                <w:bottom w:val="nil"/>
                <w:right w:val="nil"/>
                <w:between w:val="nil"/>
              </w:pBdr>
              <w:rPr>
                <w:del w:id="602" w:author="John Jackson" w:date="2025-07-03T15:21:00Z" w16du:dateUtc="2025-07-03T13:21:00Z"/>
                <w:sz w:val="18"/>
                <w:szCs w:val="18"/>
              </w:rPr>
            </w:pPr>
          </w:p>
        </w:tc>
        <w:tc>
          <w:tcPr>
            <w:tcW w:w="705" w:type="dxa"/>
          </w:tcPr>
          <w:p w14:paraId="163B180D" w14:textId="2CDE8F05" w:rsidR="008C33CD" w:rsidDel="00A72145" w:rsidRDefault="00000000">
            <w:pPr>
              <w:widowControl w:val="0"/>
              <w:rPr>
                <w:del w:id="603" w:author="John Jackson" w:date="2025-07-03T15:21:00Z" w16du:dateUtc="2025-07-03T13:21:00Z"/>
                <w:sz w:val="18"/>
                <w:szCs w:val="18"/>
              </w:rPr>
            </w:pPr>
            <w:del w:id="604" w:author="John Jackson" w:date="2025-07-03T15:21:00Z" w16du:dateUtc="2025-07-03T13:21:00Z">
              <w:r w:rsidDel="00A72145">
                <w:rPr>
                  <w:sz w:val="18"/>
                  <w:szCs w:val="18"/>
                </w:rPr>
                <w:delText>♀</w:delText>
              </w:r>
            </w:del>
          </w:p>
        </w:tc>
        <w:tc>
          <w:tcPr>
            <w:tcW w:w="615" w:type="dxa"/>
          </w:tcPr>
          <w:p w14:paraId="741656B4" w14:textId="2DB3AB00" w:rsidR="008C33CD" w:rsidDel="00A72145" w:rsidRDefault="00000000">
            <w:pPr>
              <w:widowControl w:val="0"/>
              <w:rPr>
                <w:del w:id="605" w:author="John Jackson" w:date="2025-07-03T15:21:00Z" w16du:dateUtc="2025-07-03T13:21:00Z"/>
                <w:sz w:val="18"/>
                <w:szCs w:val="18"/>
              </w:rPr>
            </w:pPr>
            <w:del w:id="606" w:author="John Jackson" w:date="2025-07-03T15:21:00Z" w16du:dateUtc="2025-07-03T13:21:00Z">
              <w:r w:rsidDel="00A72145">
                <w:rPr>
                  <w:sz w:val="18"/>
                  <w:szCs w:val="18"/>
                </w:rPr>
                <w:delText>42</w:delText>
              </w:r>
            </w:del>
          </w:p>
        </w:tc>
        <w:tc>
          <w:tcPr>
            <w:tcW w:w="825" w:type="dxa"/>
          </w:tcPr>
          <w:p w14:paraId="18092922" w14:textId="70A0C155" w:rsidR="008C33CD" w:rsidDel="00A72145" w:rsidRDefault="00000000">
            <w:pPr>
              <w:widowControl w:val="0"/>
              <w:rPr>
                <w:del w:id="607" w:author="John Jackson" w:date="2025-07-03T15:21:00Z" w16du:dateUtc="2025-07-03T13:21:00Z"/>
                <w:sz w:val="18"/>
                <w:szCs w:val="18"/>
              </w:rPr>
            </w:pPr>
            <w:del w:id="608" w:author="John Jackson" w:date="2025-07-03T15:21:00Z" w16du:dateUtc="2025-07-03T13:21:00Z">
              <w:r w:rsidDel="00A72145">
                <w:rPr>
                  <w:sz w:val="18"/>
                  <w:szCs w:val="18"/>
                </w:rPr>
                <w:delText>19.56</w:delText>
              </w:r>
              <w:r w:rsidDel="00A72145">
                <w:rPr>
                  <w:sz w:val="18"/>
                  <w:szCs w:val="18"/>
                </w:rPr>
                <w:br/>
                <w:delText>±14.26</w:delText>
              </w:r>
            </w:del>
          </w:p>
        </w:tc>
        <w:tc>
          <w:tcPr>
            <w:tcW w:w="855" w:type="dxa"/>
          </w:tcPr>
          <w:p w14:paraId="327BCCDA" w14:textId="5C919E66" w:rsidR="008C33CD" w:rsidDel="00A72145" w:rsidRDefault="00000000">
            <w:pPr>
              <w:widowControl w:val="0"/>
              <w:rPr>
                <w:del w:id="609" w:author="John Jackson" w:date="2025-07-03T15:21:00Z" w16du:dateUtc="2025-07-03T13:21:00Z"/>
                <w:sz w:val="18"/>
                <w:szCs w:val="18"/>
              </w:rPr>
            </w:pPr>
            <w:del w:id="610" w:author="John Jackson" w:date="2025-07-03T15:21:00Z" w16du:dateUtc="2025-07-03T13:21:00Z">
              <w:r w:rsidDel="00A72145">
                <w:rPr>
                  <w:sz w:val="18"/>
                  <w:szCs w:val="18"/>
                </w:rPr>
                <w:delText>26.09</w:delText>
              </w:r>
              <w:r w:rsidDel="00A72145">
                <w:rPr>
                  <w:sz w:val="18"/>
                  <w:szCs w:val="18"/>
                </w:rPr>
                <w:br/>
                <w:delText>±6.53</w:delText>
              </w:r>
            </w:del>
          </w:p>
        </w:tc>
        <w:tc>
          <w:tcPr>
            <w:tcW w:w="570" w:type="dxa"/>
            <w:vMerge/>
          </w:tcPr>
          <w:p w14:paraId="526E9652" w14:textId="5976910F" w:rsidR="008C33CD" w:rsidDel="00A72145" w:rsidRDefault="008C33CD">
            <w:pPr>
              <w:widowControl w:val="0"/>
              <w:pBdr>
                <w:top w:val="nil"/>
                <w:left w:val="nil"/>
                <w:bottom w:val="nil"/>
                <w:right w:val="nil"/>
                <w:between w:val="nil"/>
              </w:pBdr>
              <w:rPr>
                <w:del w:id="611" w:author="John Jackson" w:date="2025-07-03T15:21:00Z" w16du:dateUtc="2025-07-03T13:21:00Z"/>
                <w:sz w:val="18"/>
                <w:szCs w:val="18"/>
              </w:rPr>
            </w:pPr>
          </w:p>
        </w:tc>
        <w:tc>
          <w:tcPr>
            <w:tcW w:w="705" w:type="dxa"/>
            <w:vMerge/>
          </w:tcPr>
          <w:p w14:paraId="77899A6F" w14:textId="34A7DCC5" w:rsidR="008C33CD" w:rsidDel="00A72145" w:rsidRDefault="008C33CD">
            <w:pPr>
              <w:widowControl w:val="0"/>
              <w:pBdr>
                <w:top w:val="nil"/>
                <w:left w:val="nil"/>
                <w:bottom w:val="nil"/>
                <w:right w:val="nil"/>
                <w:between w:val="nil"/>
              </w:pBdr>
              <w:rPr>
                <w:del w:id="612" w:author="John Jackson" w:date="2025-07-03T15:21:00Z" w16du:dateUtc="2025-07-03T13:21:00Z"/>
                <w:sz w:val="18"/>
                <w:szCs w:val="18"/>
              </w:rPr>
            </w:pPr>
          </w:p>
        </w:tc>
        <w:tc>
          <w:tcPr>
            <w:tcW w:w="840" w:type="dxa"/>
            <w:vMerge/>
          </w:tcPr>
          <w:p w14:paraId="74F67B93" w14:textId="26CD2FC2" w:rsidR="008C33CD" w:rsidDel="00A72145" w:rsidRDefault="008C33CD">
            <w:pPr>
              <w:widowControl w:val="0"/>
              <w:pBdr>
                <w:top w:val="nil"/>
                <w:left w:val="nil"/>
                <w:bottom w:val="nil"/>
                <w:right w:val="nil"/>
                <w:between w:val="nil"/>
              </w:pBdr>
              <w:rPr>
                <w:del w:id="613" w:author="John Jackson" w:date="2025-07-03T15:21:00Z" w16du:dateUtc="2025-07-03T13:21:00Z"/>
                <w:sz w:val="18"/>
                <w:szCs w:val="18"/>
              </w:rPr>
            </w:pPr>
          </w:p>
        </w:tc>
        <w:tc>
          <w:tcPr>
            <w:tcW w:w="720" w:type="dxa"/>
          </w:tcPr>
          <w:p w14:paraId="2EEF9BC8" w14:textId="34C9E7E0" w:rsidR="008C33CD" w:rsidDel="00A72145" w:rsidRDefault="00000000">
            <w:pPr>
              <w:widowControl w:val="0"/>
              <w:rPr>
                <w:del w:id="614" w:author="John Jackson" w:date="2025-07-03T15:21:00Z" w16du:dateUtc="2025-07-03T13:21:00Z"/>
                <w:sz w:val="18"/>
                <w:szCs w:val="18"/>
              </w:rPr>
            </w:pPr>
            <w:del w:id="615" w:author="John Jackson" w:date="2025-07-03T15:21:00Z" w16du:dateUtc="2025-07-03T13:21:00Z">
              <w:r w:rsidDel="00A72145">
                <w:rPr>
                  <w:sz w:val="18"/>
                  <w:szCs w:val="18"/>
                </w:rPr>
                <w:delText>22.69</w:delText>
              </w:r>
            </w:del>
          </w:p>
          <w:p w14:paraId="3938185B" w14:textId="3A6F4772" w:rsidR="008C33CD" w:rsidDel="00A72145" w:rsidRDefault="00000000">
            <w:pPr>
              <w:widowControl w:val="0"/>
              <w:rPr>
                <w:del w:id="616" w:author="John Jackson" w:date="2025-07-03T15:21:00Z" w16du:dateUtc="2025-07-03T13:21:00Z"/>
                <w:sz w:val="18"/>
                <w:szCs w:val="18"/>
              </w:rPr>
            </w:pPr>
            <w:del w:id="617" w:author="John Jackson" w:date="2025-07-03T15:21:00Z" w16du:dateUtc="2025-07-03T13:21:00Z">
              <w:r w:rsidDel="00A72145">
                <w:rPr>
                  <w:sz w:val="18"/>
                  <w:szCs w:val="18"/>
                </w:rPr>
                <w:delText>±1.07</w:delText>
              </w:r>
            </w:del>
          </w:p>
        </w:tc>
        <w:tc>
          <w:tcPr>
            <w:tcW w:w="705" w:type="dxa"/>
          </w:tcPr>
          <w:p w14:paraId="380B2696" w14:textId="6742EC68" w:rsidR="008C33CD" w:rsidDel="00A72145" w:rsidRDefault="00000000">
            <w:pPr>
              <w:widowControl w:val="0"/>
              <w:rPr>
                <w:del w:id="618" w:author="John Jackson" w:date="2025-07-03T15:21:00Z" w16du:dateUtc="2025-07-03T13:21:00Z"/>
                <w:sz w:val="18"/>
                <w:szCs w:val="18"/>
              </w:rPr>
            </w:pPr>
            <w:del w:id="619" w:author="John Jackson" w:date="2025-07-03T15:21:00Z" w16du:dateUtc="2025-07-03T13:21:00Z">
              <w:r w:rsidDel="00A72145">
                <w:rPr>
                  <w:sz w:val="18"/>
                  <w:szCs w:val="18"/>
                </w:rPr>
                <w:delText>24.42</w:delText>
              </w:r>
            </w:del>
          </w:p>
          <w:p w14:paraId="1ED425EE" w14:textId="3E07B56F" w:rsidR="008C33CD" w:rsidDel="00A72145" w:rsidRDefault="00000000">
            <w:pPr>
              <w:widowControl w:val="0"/>
              <w:rPr>
                <w:del w:id="620" w:author="John Jackson" w:date="2025-07-03T15:21:00Z" w16du:dateUtc="2025-07-03T13:21:00Z"/>
                <w:sz w:val="18"/>
                <w:szCs w:val="18"/>
              </w:rPr>
            </w:pPr>
            <w:del w:id="621" w:author="John Jackson" w:date="2025-07-03T15:21:00Z" w16du:dateUtc="2025-07-03T13:21:00Z">
              <w:r w:rsidDel="00A72145">
                <w:rPr>
                  <w:sz w:val="18"/>
                  <w:szCs w:val="18"/>
                </w:rPr>
                <w:delText>±1.10</w:delText>
              </w:r>
            </w:del>
          </w:p>
        </w:tc>
        <w:tc>
          <w:tcPr>
            <w:tcW w:w="810" w:type="dxa"/>
          </w:tcPr>
          <w:p w14:paraId="4BBFE258" w14:textId="4227A53A" w:rsidR="008C33CD" w:rsidDel="00A72145" w:rsidRDefault="00000000">
            <w:pPr>
              <w:widowControl w:val="0"/>
              <w:rPr>
                <w:del w:id="622" w:author="John Jackson" w:date="2025-07-03T15:21:00Z" w16du:dateUtc="2025-07-03T13:21:00Z"/>
                <w:sz w:val="18"/>
                <w:szCs w:val="18"/>
              </w:rPr>
            </w:pPr>
            <w:del w:id="623" w:author="John Jackson" w:date="2025-07-03T15:21:00Z" w16du:dateUtc="2025-07-03T13:21:00Z">
              <w:r w:rsidDel="00A72145">
                <w:rPr>
                  <w:sz w:val="18"/>
                  <w:szCs w:val="18"/>
                </w:rPr>
                <w:delText>0.038±</w:delText>
              </w:r>
            </w:del>
          </w:p>
          <w:p w14:paraId="1B5B1D5E" w14:textId="75596C59" w:rsidR="008C33CD" w:rsidDel="00A72145" w:rsidRDefault="00000000">
            <w:pPr>
              <w:widowControl w:val="0"/>
              <w:rPr>
                <w:del w:id="624" w:author="John Jackson" w:date="2025-07-03T15:21:00Z" w16du:dateUtc="2025-07-03T13:21:00Z"/>
                <w:sz w:val="18"/>
                <w:szCs w:val="18"/>
              </w:rPr>
            </w:pPr>
            <w:del w:id="625" w:author="John Jackson" w:date="2025-07-03T15:21:00Z" w16du:dateUtc="2025-07-03T13:21:00Z">
              <w:r w:rsidDel="00A72145">
                <w:rPr>
                  <w:sz w:val="18"/>
                  <w:szCs w:val="18"/>
                </w:rPr>
                <w:delText>0.008</w:delText>
              </w:r>
            </w:del>
          </w:p>
        </w:tc>
        <w:tc>
          <w:tcPr>
            <w:tcW w:w="735" w:type="dxa"/>
          </w:tcPr>
          <w:p w14:paraId="118258FF" w14:textId="17882D9B" w:rsidR="008C33CD" w:rsidDel="00A72145" w:rsidRDefault="00000000">
            <w:pPr>
              <w:widowControl w:val="0"/>
              <w:rPr>
                <w:del w:id="626" w:author="John Jackson" w:date="2025-07-03T15:21:00Z" w16du:dateUtc="2025-07-03T13:21:00Z"/>
                <w:sz w:val="18"/>
                <w:szCs w:val="18"/>
              </w:rPr>
            </w:pPr>
            <w:del w:id="627" w:author="John Jackson" w:date="2025-07-03T15:21:00Z" w16du:dateUtc="2025-07-03T13:21:00Z">
              <w:r w:rsidDel="00A72145">
                <w:rPr>
                  <w:sz w:val="18"/>
                  <w:szCs w:val="18"/>
                </w:rPr>
                <w:delText>97.62</w:delText>
              </w:r>
            </w:del>
          </w:p>
        </w:tc>
      </w:tr>
      <w:tr w:rsidR="008C33CD" w:rsidDel="00A72145" w14:paraId="7F16FB1A" w14:textId="24B02287">
        <w:trPr>
          <w:trHeight w:val="380"/>
          <w:del w:id="628" w:author="John Jackson" w:date="2025-07-03T15:21:00Z"/>
        </w:trPr>
        <w:tc>
          <w:tcPr>
            <w:tcW w:w="705" w:type="dxa"/>
            <w:vMerge w:val="restart"/>
          </w:tcPr>
          <w:p w14:paraId="2EE8B535" w14:textId="001C3945" w:rsidR="008C33CD" w:rsidDel="00A72145" w:rsidRDefault="00000000">
            <w:pPr>
              <w:widowControl w:val="0"/>
              <w:rPr>
                <w:del w:id="629" w:author="John Jackson" w:date="2025-07-03T15:21:00Z" w16du:dateUtc="2025-07-03T13:21:00Z"/>
                <w:b/>
                <w:sz w:val="18"/>
                <w:szCs w:val="18"/>
              </w:rPr>
            </w:pPr>
            <w:del w:id="630" w:author="John Jackson" w:date="2025-07-03T15:21:00Z" w16du:dateUtc="2025-07-03T13:21:00Z">
              <w:r w:rsidDel="00A72145">
                <w:rPr>
                  <w:b/>
                  <w:sz w:val="18"/>
                  <w:szCs w:val="18"/>
                </w:rPr>
                <w:delText>29</w:delText>
              </w:r>
            </w:del>
          </w:p>
        </w:tc>
        <w:tc>
          <w:tcPr>
            <w:tcW w:w="705" w:type="dxa"/>
            <w:vMerge w:val="restart"/>
          </w:tcPr>
          <w:p w14:paraId="307C79F6" w14:textId="4E238CBC" w:rsidR="008C33CD" w:rsidDel="00A72145" w:rsidRDefault="00000000">
            <w:pPr>
              <w:widowControl w:val="0"/>
              <w:rPr>
                <w:del w:id="631" w:author="John Jackson" w:date="2025-07-03T15:21:00Z" w16du:dateUtc="2025-07-03T13:21:00Z"/>
                <w:b/>
                <w:sz w:val="18"/>
                <w:szCs w:val="18"/>
              </w:rPr>
            </w:pPr>
            <w:del w:id="632" w:author="John Jackson" w:date="2025-07-03T15:21:00Z" w16du:dateUtc="2025-07-03T13:21:00Z">
              <w:r w:rsidDel="00A72145">
                <w:rPr>
                  <w:b/>
                  <w:sz w:val="18"/>
                  <w:szCs w:val="18"/>
                </w:rPr>
                <w:delText>Ma</w:delText>
              </w:r>
            </w:del>
          </w:p>
        </w:tc>
        <w:tc>
          <w:tcPr>
            <w:tcW w:w="705" w:type="dxa"/>
          </w:tcPr>
          <w:p w14:paraId="325FA5B0" w14:textId="1B9550BA" w:rsidR="008C33CD" w:rsidDel="00A72145" w:rsidRDefault="00000000">
            <w:pPr>
              <w:widowControl w:val="0"/>
              <w:rPr>
                <w:del w:id="633" w:author="John Jackson" w:date="2025-07-03T15:21:00Z" w16du:dateUtc="2025-07-03T13:21:00Z"/>
                <w:sz w:val="18"/>
                <w:szCs w:val="18"/>
              </w:rPr>
            </w:pPr>
            <w:del w:id="634" w:author="John Jackson" w:date="2025-07-03T15:21:00Z" w16du:dateUtc="2025-07-03T13:21:00Z">
              <w:r w:rsidDel="00A72145">
                <w:rPr>
                  <w:sz w:val="18"/>
                  <w:szCs w:val="18"/>
                </w:rPr>
                <w:delText>g</w:delText>
              </w:r>
            </w:del>
          </w:p>
        </w:tc>
        <w:tc>
          <w:tcPr>
            <w:tcW w:w="615" w:type="dxa"/>
          </w:tcPr>
          <w:p w14:paraId="1A642A2E" w14:textId="145CA45A" w:rsidR="008C33CD" w:rsidDel="00A72145" w:rsidRDefault="00000000">
            <w:pPr>
              <w:widowControl w:val="0"/>
              <w:rPr>
                <w:del w:id="635" w:author="John Jackson" w:date="2025-07-03T15:21:00Z" w16du:dateUtc="2025-07-03T13:21:00Z"/>
                <w:sz w:val="18"/>
                <w:szCs w:val="18"/>
              </w:rPr>
            </w:pPr>
            <w:del w:id="636" w:author="John Jackson" w:date="2025-07-03T15:21:00Z" w16du:dateUtc="2025-07-03T13:21:00Z">
              <w:r w:rsidDel="00A72145">
                <w:rPr>
                  <w:sz w:val="18"/>
                  <w:szCs w:val="18"/>
                </w:rPr>
                <w:delText>13</w:delText>
              </w:r>
            </w:del>
          </w:p>
        </w:tc>
        <w:tc>
          <w:tcPr>
            <w:tcW w:w="825" w:type="dxa"/>
          </w:tcPr>
          <w:p w14:paraId="0FB2E701" w14:textId="154834FF" w:rsidR="008C33CD" w:rsidDel="00A72145" w:rsidRDefault="00000000">
            <w:pPr>
              <w:widowControl w:val="0"/>
              <w:rPr>
                <w:del w:id="637" w:author="John Jackson" w:date="2025-07-03T15:21:00Z" w16du:dateUtc="2025-07-03T13:21:00Z"/>
                <w:sz w:val="18"/>
                <w:szCs w:val="18"/>
              </w:rPr>
            </w:pPr>
            <w:del w:id="638" w:author="John Jackson" w:date="2025-07-03T15:21:00Z" w16du:dateUtc="2025-07-03T13:21:00Z">
              <w:r w:rsidDel="00A72145">
                <w:rPr>
                  <w:sz w:val="18"/>
                  <w:szCs w:val="18"/>
                </w:rPr>
                <w:delText>28.00</w:delText>
              </w:r>
            </w:del>
          </w:p>
          <w:p w14:paraId="5D54BEFE" w14:textId="5A2D6E0B" w:rsidR="008C33CD" w:rsidDel="00A72145" w:rsidRDefault="00000000">
            <w:pPr>
              <w:widowControl w:val="0"/>
              <w:rPr>
                <w:del w:id="639" w:author="John Jackson" w:date="2025-07-03T15:21:00Z" w16du:dateUtc="2025-07-03T13:21:00Z"/>
                <w:sz w:val="18"/>
                <w:szCs w:val="18"/>
              </w:rPr>
            </w:pPr>
            <w:del w:id="640" w:author="John Jackson" w:date="2025-07-03T15:21:00Z" w16du:dateUtc="2025-07-03T13:21:00Z">
              <w:r w:rsidDel="00A72145">
                <w:rPr>
                  <w:sz w:val="18"/>
                  <w:szCs w:val="18"/>
                </w:rPr>
                <w:delText>±12.55</w:delText>
              </w:r>
            </w:del>
          </w:p>
        </w:tc>
        <w:tc>
          <w:tcPr>
            <w:tcW w:w="855" w:type="dxa"/>
          </w:tcPr>
          <w:p w14:paraId="173007DE" w14:textId="02F26479" w:rsidR="008C33CD" w:rsidDel="00A72145" w:rsidRDefault="00000000">
            <w:pPr>
              <w:widowControl w:val="0"/>
              <w:rPr>
                <w:del w:id="641" w:author="John Jackson" w:date="2025-07-03T15:21:00Z" w16du:dateUtc="2025-07-03T13:21:00Z"/>
                <w:sz w:val="18"/>
                <w:szCs w:val="18"/>
              </w:rPr>
            </w:pPr>
            <w:del w:id="642" w:author="John Jackson" w:date="2025-07-03T15:21:00Z" w16du:dateUtc="2025-07-03T13:21:00Z">
              <w:r w:rsidDel="00A72145">
                <w:rPr>
                  <w:sz w:val="18"/>
                  <w:szCs w:val="18"/>
                </w:rPr>
                <w:delText>18.80</w:delText>
              </w:r>
            </w:del>
          </w:p>
          <w:p w14:paraId="28AA9136" w14:textId="6BB11ADD" w:rsidR="008C33CD" w:rsidDel="00A72145" w:rsidRDefault="00000000">
            <w:pPr>
              <w:widowControl w:val="0"/>
              <w:rPr>
                <w:del w:id="643" w:author="John Jackson" w:date="2025-07-03T15:21:00Z" w16du:dateUtc="2025-07-03T13:21:00Z"/>
                <w:sz w:val="18"/>
                <w:szCs w:val="18"/>
              </w:rPr>
            </w:pPr>
            <w:del w:id="644" w:author="John Jackson" w:date="2025-07-03T15:21:00Z" w16du:dateUtc="2025-07-03T13:21:00Z">
              <w:r w:rsidDel="00A72145">
                <w:rPr>
                  <w:sz w:val="18"/>
                  <w:szCs w:val="18"/>
                </w:rPr>
                <w:delText>±2.44</w:delText>
              </w:r>
            </w:del>
          </w:p>
        </w:tc>
        <w:tc>
          <w:tcPr>
            <w:tcW w:w="570" w:type="dxa"/>
            <w:vMerge w:val="restart"/>
          </w:tcPr>
          <w:p w14:paraId="32919BFC" w14:textId="050A3A63" w:rsidR="008C33CD" w:rsidDel="00A72145" w:rsidRDefault="00000000">
            <w:pPr>
              <w:widowControl w:val="0"/>
              <w:rPr>
                <w:del w:id="645" w:author="John Jackson" w:date="2025-07-03T15:21:00Z" w16du:dateUtc="2025-07-03T13:21:00Z"/>
                <w:sz w:val="18"/>
                <w:szCs w:val="18"/>
              </w:rPr>
            </w:pPr>
            <w:del w:id="646" w:author="John Jackson" w:date="2025-07-03T15:21:00Z" w16du:dateUtc="2025-07-03T13:21:00Z">
              <w:r w:rsidDel="00A72145">
                <w:rPr>
                  <w:sz w:val="18"/>
                  <w:szCs w:val="18"/>
                </w:rPr>
                <w:delText>76.92</w:delText>
              </w:r>
            </w:del>
          </w:p>
        </w:tc>
        <w:tc>
          <w:tcPr>
            <w:tcW w:w="705" w:type="dxa"/>
            <w:vMerge w:val="restart"/>
          </w:tcPr>
          <w:p w14:paraId="1719E472" w14:textId="54E0521B" w:rsidR="008C33CD" w:rsidDel="00A72145" w:rsidRDefault="00000000">
            <w:pPr>
              <w:widowControl w:val="0"/>
              <w:rPr>
                <w:del w:id="647" w:author="John Jackson" w:date="2025-07-03T15:21:00Z" w16du:dateUtc="2025-07-03T13:21:00Z"/>
                <w:sz w:val="18"/>
                <w:szCs w:val="18"/>
              </w:rPr>
            </w:pPr>
            <w:del w:id="648" w:author="John Jackson" w:date="2025-07-03T15:21:00Z" w16du:dateUtc="2025-07-03T13:21:00Z">
              <w:r w:rsidDel="00A72145">
                <w:rPr>
                  <w:sz w:val="18"/>
                  <w:szCs w:val="18"/>
                </w:rPr>
                <w:delText>8.83</w:delText>
              </w:r>
            </w:del>
          </w:p>
          <w:p w14:paraId="575DB158" w14:textId="63302B1C" w:rsidR="008C33CD" w:rsidDel="00A72145" w:rsidRDefault="00000000">
            <w:pPr>
              <w:widowControl w:val="0"/>
              <w:rPr>
                <w:del w:id="649" w:author="John Jackson" w:date="2025-07-03T15:21:00Z" w16du:dateUtc="2025-07-03T13:21:00Z"/>
                <w:sz w:val="18"/>
                <w:szCs w:val="18"/>
              </w:rPr>
            </w:pPr>
            <w:del w:id="650" w:author="John Jackson" w:date="2025-07-03T15:21:00Z" w16du:dateUtc="2025-07-03T13:21:00Z">
              <w:r w:rsidDel="00A72145">
                <w:rPr>
                  <w:sz w:val="18"/>
                  <w:szCs w:val="18"/>
                </w:rPr>
                <w:delText>±2.42</w:delText>
              </w:r>
            </w:del>
          </w:p>
        </w:tc>
        <w:tc>
          <w:tcPr>
            <w:tcW w:w="840" w:type="dxa"/>
            <w:vMerge w:val="restart"/>
          </w:tcPr>
          <w:p w14:paraId="40696532" w14:textId="007D0266" w:rsidR="008C33CD" w:rsidDel="00A72145" w:rsidRDefault="00000000">
            <w:pPr>
              <w:widowControl w:val="0"/>
              <w:rPr>
                <w:del w:id="651" w:author="John Jackson" w:date="2025-07-03T15:21:00Z" w16du:dateUtc="2025-07-03T13:21:00Z"/>
                <w:sz w:val="18"/>
                <w:szCs w:val="18"/>
              </w:rPr>
            </w:pPr>
            <w:del w:id="652" w:author="John Jackson" w:date="2025-07-03T15:21:00Z" w16du:dateUtc="2025-07-03T13:21:00Z">
              <w:r w:rsidDel="00A72145">
                <w:rPr>
                  <w:sz w:val="18"/>
                  <w:szCs w:val="18"/>
                </w:rPr>
                <w:delText>0.023</w:delText>
              </w:r>
            </w:del>
          </w:p>
          <w:p w14:paraId="265BFC0B" w14:textId="47E6BEF9" w:rsidR="008C33CD" w:rsidDel="00A72145" w:rsidRDefault="00000000">
            <w:pPr>
              <w:widowControl w:val="0"/>
              <w:rPr>
                <w:del w:id="653" w:author="John Jackson" w:date="2025-07-03T15:21:00Z" w16du:dateUtc="2025-07-03T13:21:00Z"/>
                <w:sz w:val="18"/>
                <w:szCs w:val="18"/>
              </w:rPr>
            </w:pPr>
            <w:del w:id="654" w:author="John Jackson" w:date="2025-07-03T15:21:00Z" w16du:dateUtc="2025-07-03T13:21:00Z">
              <w:r w:rsidDel="00A72145">
                <w:rPr>
                  <w:sz w:val="18"/>
                  <w:szCs w:val="18"/>
                </w:rPr>
                <w:delText>±0.015</w:delText>
              </w:r>
            </w:del>
          </w:p>
        </w:tc>
        <w:tc>
          <w:tcPr>
            <w:tcW w:w="720" w:type="dxa"/>
          </w:tcPr>
          <w:p w14:paraId="31E0F369" w14:textId="006BB4DC" w:rsidR="008C33CD" w:rsidDel="00A72145" w:rsidRDefault="00000000">
            <w:pPr>
              <w:widowControl w:val="0"/>
              <w:rPr>
                <w:del w:id="655" w:author="John Jackson" w:date="2025-07-03T15:21:00Z" w16du:dateUtc="2025-07-03T13:21:00Z"/>
                <w:sz w:val="18"/>
                <w:szCs w:val="18"/>
              </w:rPr>
            </w:pPr>
            <w:del w:id="656" w:author="John Jackson" w:date="2025-07-03T15:21:00Z" w16du:dateUtc="2025-07-03T13:21:00Z">
              <w:r w:rsidDel="00A72145">
                <w:rPr>
                  <w:sz w:val="18"/>
                  <w:szCs w:val="18"/>
                </w:rPr>
                <w:delText>22.24</w:delText>
              </w:r>
            </w:del>
          </w:p>
          <w:p w14:paraId="1DE6CC94" w14:textId="688936B5" w:rsidR="008C33CD" w:rsidDel="00A72145" w:rsidRDefault="00000000">
            <w:pPr>
              <w:widowControl w:val="0"/>
              <w:rPr>
                <w:del w:id="657" w:author="John Jackson" w:date="2025-07-03T15:21:00Z" w16du:dateUtc="2025-07-03T13:21:00Z"/>
                <w:sz w:val="18"/>
                <w:szCs w:val="18"/>
              </w:rPr>
            </w:pPr>
            <w:del w:id="658" w:author="John Jackson" w:date="2025-07-03T15:21:00Z" w16du:dateUtc="2025-07-03T13:21:00Z">
              <w:r w:rsidDel="00A72145">
                <w:rPr>
                  <w:sz w:val="18"/>
                  <w:szCs w:val="18"/>
                </w:rPr>
                <w:delText>±0.88</w:delText>
              </w:r>
            </w:del>
          </w:p>
        </w:tc>
        <w:tc>
          <w:tcPr>
            <w:tcW w:w="705" w:type="dxa"/>
          </w:tcPr>
          <w:p w14:paraId="3A42FD8B" w14:textId="132CC8E7" w:rsidR="008C33CD" w:rsidDel="00A72145" w:rsidRDefault="00000000">
            <w:pPr>
              <w:widowControl w:val="0"/>
              <w:rPr>
                <w:del w:id="659" w:author="John Jackson" w:date="2025-07-03T15:21:00Z" w16du:dateUtc="2025-07-03T13:21:00Z"/>
                <w:sz w:val="18"/>
                <w:szCs w:val="18"/>
              </w:rPr>
            </w:pPr>
            <w:del w:id="660" w:author="John Jackson" w:date="2025-07-03T15:21:00Z" w16du:dateUtc="2025-07-03T13:21:00Z">
              <w:r w:rsidDel="00A72145">
                <w:rPr>
                  <w:sz w:val="18"/>
                  <w:szCs w:val="18"/>
                </w:rPr>
                <w:delText>23.46</w:delText>
              </w:r>
            </w:del>
          </w:p>
          <w:p w14:paraId="370584AE" w14:textId="565472AC" w:rsidR="008C33CD" w:rsidDel="00A72145" w:rsidRDefault="00000000">
            <w:pPr>
              <w:widowControl w:val="0"/>
              <w:rPr>
                <w:del w:id="661" w:author="John Jackson" w:date="2025-07-03T15:21:00Z" w16du:dateUtc="2025-07-03T13:21:00Z"/>
                <w:sz w:val="18"/>
                <w:szCs w:val="18"/>
              </w:rPr>
            </w:pPr>
            <w:del w:id="662" w:author="John Jackson" w:date="2025-07-03T15:21:00Z" w16du:dateUtc="2025-07-03T13:21:00Z">
              <w:r w:rsidDel="00A72145">
                <w:rPr>
                  <w:sz w:val="18"/>
                  <w:szCs w:val="18"/>
                </w:rPr>
                <w:delText>±1.25</w:delText>
              </w:r>
            </w:del>
          </w:p>
        </w:tc>
        <w:tc>
          <w:tcPr>
            <w:tcW w:w="810" w:type="dxa"/>
          </w:tcPr>
          <w:p w14:paraId="69BFD01D" w14:textId="668073F9" w:rsidR="008C33CD" w:rsidDel="00A72145" w:rsidRDefault="00000000">
            <w:pPr>
              <w:widowControl w:val="0"/>
              <w:rPr>
                <w:del w:id="663" w:author="John Jackson" w:date="2025-07-03T15:21:00Z" w16du:dateUtc="2025-07-03T13:21:00Z"/>
                <w:sz w:val="18"/>
                <w:szCs w:val="18"/>
              </w:rPr>
            </w:pPr>
            <w:del w:id="664" w:author="John Jackson" w:date="2025-07-03T15:21:00Z" w16du:dateUtc="2025-07-03T13:21:00Z">
              <w:r w:rsidDel="00A72145">
                <w:rPr>
                  <w:sz w:val="18"/>
                  <w:szCs w:val="18"/>
                </w:rPr>
                <w:delText>0.035</w:delText>
              </w:r>
            </w:del>
          </w:p>
          <w:p w14:paraId="7E9FDE9E" w14:textId="0CB33DB6" w:rsidR="008C33CD" w:rsidDel="00A72145" w:rsidRDefault="00000000">
            <w:pPr>
              <w:widowControl w:val="0"/>
              <w:rPr>
                <w:del w:id="665" w:author="John Jackson" w:date="2025-07-03T15:21:00Z" w16du:dateUtc="2025-07-03T13:21:00Z"/>
                <w:sz w:val="18"/>
                <w:szCs w:val="18"/>
              </w:rPr>
            </w:pPr>
            <w:del w:id="666" w:author="John Jackson" w:date="2025-07-03T15:21:00Z" w16du:dateUtc="2025-07-03T13:21:00Z">
              <w:r w:rsidDel="00A72145">
                <w:rPr>
                  <w:sz w:val="18"/>
                  <w:szCs w:val="18"/>
                </w:rPr>
                <w:delText>±0.012</w:delText>
              </w:r>
            </w:del>
          </w:p>
        </w:tc>
        <w:tc>
          <w:tcPr>
            <w:tcW w:w="735" w:type="dxa"/>
          </w:tcPr>
          <w:p w14:paraId="562C5DCA" w14:textId="3A067480" w:rsidR="008C33CD" w:rsidDel="00A72145" w:rsidRDefault="00000000">
            <w:pPr>
              <w:widowControl w:val="0"/>
              <w:rPr>
                <w:del w:id="667" w:author="John Jackson" w:date="2025-07-03T15:21:00Z" w16du:dateUtc="2025-07-03T13:21:00Z"/>
                <w:sz w:val="18"/>
                <w:szCs w:val="18"/>
              </w:rPr>
            </w:pPr>
            <w:del w:id="668" w:author="John Jackson" w:date="2025-07-03T15:21:00Z" w16du:dateUtc="2025-07-03T13:21:00Z">
              <w:r w:rsidDel="00A72145">
                <w:rPr>
                  <w:sz w:val="18"/>
                  <w:szCs w:val="18"/>
                </w:rPr>
                <w:delText>80</w:delText>
              </w:r>
            </w:del>
          </w:p>
        </w:tc>
      </w:tr>
      <w:tr w:rsidR="008C33CD" w:rsidDel="00A72145" w14:paraId="54C9419D" w14:textId="495AD9AE">
        <w:trPr>
          <w:trHeight w:val="380"/>
          <w:del w:id="669" w:author="John Jackson" w:date="2025-07-03T15:21:00Z"/>
        </w:trPr>
        <w:tc>
          <w:tcPr>
            <w:tcW w:w="705" w:type="dxa"/>
            <w:vMerge/>
          </w:tcPr>
          <w:p w14:paraId="2FAC03CA" w14:textId="14294839" w:rsidR="008C33CD" w:rsidDel="00A72145" w:rsidRDefault="008C33CD">
            <w:pPr>
              <w:widowControl w:val="0"/>
              <w:pBdr>
                <w:top w:val="nil"/>
                <w:left w:val="nil"/>
                <w:bottom w:val="nil"/>
                <w:right w:val="nil"/>
                <w:between w:val="nil"/>
              </w:pBdr>
              <w:rPr>
                <w:del w:id="670" w:author="John Jackson" w:date="2025-07-03T15:21:00Z" w16du:dateUtc="2025-07-03T13:21:00Z"/>
                <w:sz w:val="18"/>
                <w:szCs w:val="18"/>
              </w:rPr>
            </w:pPr>
          </w:p>
        </w:tc>
        <w:tc>
          <w:tcPr>
            <w:tcW w:w="705" w:type="dxa"/>
            <w:vMerge/>
          </w:tcPr>
          <w:p w14:paraId="751A3312" w14:textId="0EC46882" w:rsidR="008C33CD" w:rsidDel="00A72145" w:rsidRDefault="008C33CD">
            <w:pPr>
              <w:widowControl w:val="0"/>
              <w:pBdr>
                <w:top w:val="nil"/>
                <w:left w:val="nil"/>
                <w:bottom w:val="nil"/>
                <w:right w:val="nil"/>
                <w:between w:val="nil"/>
              </w:pBdr>
              <w:rPr>
                <w:del w:id="671" w:author="John Jackson" w:date="2025-07-03T15:21:00Z" w16du:dateUtc="2025-07-03T13:21:00Z"/>
                <w:sz w:val="18"/>
                <w:szCs w:val="18"/>
              </w:rPr>
            </w:pPr>
          </w:p>
        </w:tc>
        <w:tc>
          <w:tcPr>
            <w:tcW w:w="705" w:type="dxa"/>
          </w:tcPr>
          <w:p w14:paraId="09263FD0" w14:textId="70114D62" w:rsidR="008C33CD" w:rsidDel="00A72145" w:rsidRDefault="00000000">
            <w:pPr>
              <w:widowControl w:val="0"/>
              <w:rPr>
                <w:del w:id="672" w:author="John Jackson" w:date="2025-07-03T15:21:00Z" w16du:dateUtc="2025-07-03T13:21:00Z"/>
                <w:sz w:val="18"/>
                <w:szCs w:val="18"/>
              </w:rPr>
            </w:pPr>
            <w:del w:id="673" w:author="John Jackson" w:date="2025-07-03T15:21:00Z" w16du:dateUtc="2025-07-03T13:21:00Z">
              <w:r w:rsidDel="00A72145">
                <w:rPr>
                  <w:sz w:val="18"/>
                  <w:szCs w:val="18"/>
                </w:rPr>
                <w:delText>♂</w:delText>
              </w:r>
            </w:del>
          </w:p>
        </w:tc>
        <w:tc>
          <w:tcPr>
            <w:tcW w:w="615" w:type="dxa"/>
          </w:tcPr>
          <w:p w14:paraId="1B6AD539" w14:textId="46A2B895" w:rsidR="008C33CD" w:rsidDel="00A72145" w:rsidRDefault="00000000">
            <w:pPr>
              <w:widowControl w:val="0"/>
              <w:rPr>
                <w:del w:id="674" w:author="John Jackson" w:date="2025-07-03T15:21:00Z" w16du:dateUtc="2025-07-03T13:21:00Z"/>
                <w:sz w:val="18"/>
                <w:szCs w:val="18"/>
              </w:rPr>
            </w:pPr>
            <w:del w:id="675" w:author="John Jackson" w:date="2025-07-03T15:21:00Z" w16du:dateUtc="2025-07-03T13:21:00Z">
              <w:r w:rsidDel="00A72145">
                <w:rPr>
                  <w:sz w:val="18"/>
                  <w:szCs w:val="18"/>
                </w:rPr>
                <w:delText>5</w:delText>
              </w:r>
            </w:del>
          </w:p>
        </w:tc>
        <w:tc>
          <w:tcPr>
            <w:tcW w:w="825" w:type="dxa"/>
          </w:tcPr>
          <w:p w14:paraId="6C82AA32" w14:textId="103BE184" w:rsidR="008C33CD" w:rsidDel="00A72145" w:rsidRDefault="00000000">
            <w:pPr>
              <w:widowControl w:val="0"/>
              <w:rPr>
                <w:del w:id="676" w:author="John Jackson" w:date="2025-07-03T15:21:00Z" w16du:dateUtc="2025-07-03T13:21:00Z"/>
                <w:sz w:val="18"/>
                <w:szCs w:val="18"/>
              </w:rPr>
            </w:pPr>
            <w:del w:id="677" w:author="John Jackson" w:date="2025-07-03T15:21:00Z" w16du:dateUtc="2025-07-03T13:21:00Z">
              <w:r w:rsidDel="00A72145">
                <w:rPr>
                  <w:sz w:val="18"/>
                  <w:szCs w:val="18"/>
                </w:rPr>
                <w:delText>27.80</w:delText>
              </w:r>
            </w:del>
          </w:p>
          <w:p w14:paraId="6BC82CBC" w14:textId="1F013AF5" w:rsidR="008C33CD" w:rsidDel="00A72145" w:rsidRDefault="00000000">
            <w:pPr>
              <w:widowControl w:val="0"/>
              <w:rPr>
                <w:del w:id="678" w:author="John Jackson" w:date="2025-07-03T15:21:00Z" w16du:dateUtc="2025-07-03T13:21:00Z"/>
                <w:sz w:val="18"/>
                <w:szCs w:val="18"/>
              </w:rPr>
            </w:pPr>
            <w:del w:id="679" w:author="John Jackson" w:date="2025-07-03T15:21:00Z" w16du:dateUtc="2025-07-03T13:21:00Z">
              <w:r w:rsidDel="00A72145">
                <w:rPr>
                  <w:sz w:val="18"/>
                  <w:szCs w:val="18"/>
                </w:rPr>
                <w:delText>±14.84</w:delText>
              </w:r>
            </w:del>
          </w:p>
        </w:tc>
        <w:tc>
          <w:tcPr>
            <w:tcW w:w="855" w:type="dxa"/>
          </w:tcPr>
          <w:p w14:paraId="796909C7" w14:textId="5AB0A8A9" w:rsidR="008C33CD" w:rsidDel="00A72145" w:rsidRDefault="00000000">
            <w:pPr>
              <w:widowControl w:val="0"/>
              <w:rPr>
                <w:del w:id="680" w:author="John Jackson" w:date="2025-07-03T15:21:00Z" w16du:dateUtc="2025-07-03T13:21:00Z"/>
                <w:sz w:val="18"/>
                <w:szCs w:val="18"/>
              </w:rPr>
            </w:pPr>
            <w:del w:id="681" w:author="John Jackson" w:date="2025-07-03T15:21:00Z" w16du:dateUtc="2025-07-03T13:21:00Z">
              <w:r w:rsidDel="00A72145">
                <w:rPr>
                  <w:sz w:val="18"/>
                  <w:szCs w:val="18"/>
                </w:rPr>
                <w:delText>18.00</w:delText>
              </w:r>
            </w:del>
          </w:p>
          <w:p w14:paraId="4DA8FD45" w14:textId="1D5239F8" w:rsidR="008C33CD" w:rsidDel="00A72145" w:rsidRDefault="00000000">
            <w:pPr>
              <w:widowControl w:val="0"/>
              <w:rPr>
                <w:del w:id="682" w:author="John Jackson" w:date="2025-07-03T15:21:00Z" w16du:dateUtc="2025-07-03T13:21:00Z"/>
                <w:sz w:val="18"/>
                <w:szCs w:val="18"/>
              </w:rPr>
            </w:pPr>
            <w:del w:id="683" w:author="John Jackson" w:date="2025-07-03T15:21:00Z" w16du:dateUtc="2025-07-03T13:21:00Z">
              <w:r w:rsidDel="00A72145">
                <w:rPr>
                  <w:sz w:val="18"/>
                  <w:szCs w:val="18"/>
                </w:rPr>
                <w:delText>±2.92</w:delText>
              </w:r>
            </w:del>
          </w:p>
        </w:tc>
        <w:tc>
          <w:tcPr>
            <w:tcW w:w="570" w:type="dxa"/>
            <w:vMerge/>
          </w:tcPr>
          <w:p w14:paraId="67092225" w14:textId="76869DF5" w:rsidR="008C33CD" w:rsidDel="00A72145" w:rsidRDefault="008C33CD">
            <w:pPr>
              <w:widowControl w:val="0"/>
              <w:pBdr>
                <w:top w:val="nil"/>
                <w:left w:val="nil"/>
                <w:bottom w:val="nil"/>
                <w:right w:val="nil"/>
                <w:between w:val="nil"/>
              </w:pBdr>
              <w:rPr>
                <w:del w:id="684" w:author="John Jackson" w:date="2025-07-03T15:21:00Z" w16du:dateUtc="2025-07-03T13:21:00Z"/>
                <w:sz w:val="18"/>
                <w:szCs w:val="18"/>
              </w:rPr>
            </w:pPr>
          </w:p>
        </w:tc>
        <w:tc>
          <w:tcPr>
            <w:tcW w:w="705" w:type="dxa"/>
            <w:vMerge/>
          </w:tcPr>
          <w:p w14:paraId="646FDCBA" w14:textId="2566A90E" w:rsidR="008C33CD" w:rsidDel="00A72145" w:rsidRDefault="008C33CD">
            <w:pPr>
              <w:widowControl w:val="0"/>
              <w:pBdr>
                <w:top w:val="nil"/>
                <w:left w:val="nil"/>
                <w:bottom w:val="nil"/>
                <w:right w:val="nil"/>
                <w:between w:val="nil"/>
              </w:pBdr>
              <w:rPr>
                <w:del w:id="685" w:author="John Jackson" w:date="2025-07-03T15:21:00Z" w16du:dateUtc="2025-07-03T13:21:00Z"/>
                <w:sz w:val="18"/>
                <w:szCs w:val="18"/>
              </w:rPr>
            </w:pPr>
          </w:p>
        </w:tc>
        <w:tc>
          <w:tcPr>
            <w:tcW w:w="840" w:type="dxa"/>
            <w:vMerge/>
          </w:tcPr>
          <w:p w14:paraId="3273AC01" w14:textId="6E704AE3" w:rsidR="008C33CD" w:rsidDel="00A72145" w:rsidRDefault="008C33CD">
            <w:pPr>
              <w:widowControl w:val="0"/>
              <w:pBdr>
                <w:top w:val="nil"/>
                <w:left w:val="nil"/>
                <w:bottom w:val="nil"/>
                <w:right w:val="nil"/>
                <w:between w:val="nil"/>
              </w:pBdr>
              <w:rPr>
                <w:del w:id="686" w:author="John Jackson" w:date="2025-07-03T15:21:00Z" w16du:dateUtc="2025-07-03T13:21:00Z"/>
                <w:sz w:val="18"/>
                <w:szCs w:val="18"/>
              </w:rPr>
            </w:pPr>
          </w:p>
        </w:tc>
        <w:tc>
          <w:tcPr>
            <w:tcW w:w="720" w:type="dxa"/>
          </w:tcPr>
          <w:p w14:paraId="1A9A7370" w14:textId="43EA95FB" w:rsidR="008C33CD" w:rsidDel="00A72145" w:rsidRDefault="00000000">
            <w:pPr>
              <w:widowControl w:val="0"/>
              <w:rPr>
                <w:del w:id="687" w:author="John Jackson" w:date="2025-07-03T15:21:00Z" w16du:dateUtc="2025-07-03T13:21:00Z"/>
                <w:sz w:val="18"/>
                <w:szCs w:val="18"/>
              </w:rPr>
            </w:pPr>
            <w:del w:id="688" w:author="John Jackson" w:date="2025-07-03T15:21:00Z" w16du:dateUtc="2025-07-03T13:21:00Z">
              <w:r w:rsidDel="00A72145">
                <w:rPr>
                  <w:sz w:val="18"/>
                  <w:szCs w:val="18"/>
                </w:rPr>
                <w:delText>22.29</w:delText>
              </w:r>
            </w:del>
          </w:p>
          <w:p w14:paraId="324B57B2" w14:textId="283A0FFC" w:rsidR="008C33CD" w:rsidDel="00A72145" w:rsidRDefault="00000000">
            <w:pPr>
              <w:widowControl w:val="0"/>
              <w:rPr>
                <w:del w:id="689" w:author="John Jackson" w:date="2025-07-03T15:21:00Z" w16du:dateUtc="2025-07-03T13:21:00Z"/>
                <w:sz w:val="18"/>
                <w:szCs w:val="18"/>
              </w:rPr>
            </w:pPr>
            <w:del w:id="690" w:author="John Jackson" w:date="2025-07-03T15:21:00Z" w16du:dateUtc="2025-07-03T13:21:00Z">
              <w:r w:rsidDel="00A72145">
                <w:rPr>
                  <w:sz w:val="18"/>
                  <w:szCs w:val="18"/>
                </w:rPr>
                <w:delText>±0.62</w:delText>
              </w:r>
            </w:del>
          </w:p>
        </w:tc>
        <w:tc>
          <w:tcPr>
            <w:tcW w:w="705" w:type="dxa"/>
          </w:tcPr>
          <w:p w14:paraId="0F70107F" w14:textId="1E429384" w:rsidR="008C33CD" w:rsidDel="00A72145" w:rsidRDefault="00000000">
            <w:pPr>
              <w:widowControl w:val="0"/>
              <w:rPr>
                <w:del w:id="691" w:author="John Jackson" w:date="2025-07-03T15:21:00Z" w16du:dateUtc="2025-07-03T13:21:00Z"/>
                <w:sz w:val="18"/>
                <w:szCs w:val="18"/>
              </w:rPr>
            </w:pPr>
            <w:del w:id="692" w:author="John Jackson" w:date="2025-07-03T15:21:00Z" w16du:dateUtc="2025-07-03T13:21:00Z">
              <w:r w:rsidDel="00A72145">
                <w:rPr>
                  <w:sz w:val="18"/>
                  <w:szCs w:val="18"/>
                </w:rPr>
                <w:delText>23.32</w:delText>
              </w:r>
            </w:del>
          </w:p>
          <w:p w14:paraId="5935A0E4" w14:textId="6222D7A7" w:rsidR="008C33CD" w:rsidDel="00A72145" w:rsidRDefault="00000000">
            <w:pPr>
              <w:widowControl w:val="0"/>
              <w:rPr>
                <w:del w:id="693" w:author="John Jackson" w:date="2025-07-03T15:21:00Z" w16du:dateUtc="2025-07-03T13:21:00Z"/>
                <w:sz w:val="18"/>
                <w:szCs w:val="18"/>
              </w:rPr>
            </w:pPr>
            <w:del w:id="694" w:author="John Jackson" w:date="2025-07-03T15:21:00Z" w16du:dateUtc="2025-07-03T13:21:00Z">
              <w:r w:rsidDel="00A72145">
                <w:rPr>
                  <w:sz w:val="18"/>
                  <w:szCs w:val="18"/>
                </w:rPr>
                <w:delText>±0.71</w:delText>
              </w:r>
            </w:del>
          </w:p>
        </w:tc>
        <w:tc>
          <w:tcPr>
            <w:tcW w:w="810" w:type="dxa"/>
          </w:tcPr>
          <w:p w14:paraId="796A32FA" w14:textId="4701B2D8" w:rsidR="008C33CD" w:rsidDel="00A72145" w:rsidRDefault="00000000">
            <w:pPr>
              <w:widowControl w:val="0"/>
              <w:rPr>
                <w:del w:id="695" w:author="John Jackson" w:date="2025-07-03T15:21:00Z" w16du:dateUtc="2025-07-03T13:21:00Z"/>
                <w:sz w:val="18"/>
                <w:szCs w:val="18"/>
              </w:rPr>
            </w:pPr>
            <w:del w:id="696" w:author="John Jackson" w:date="2025-07-03T15:21:00Z" w16du:dateUtc="2025-07-03T13:21:00Z">
              <w:r w:rsidDel="00A72145">
                <w:rPr>
                  <w:sz w:val="18"/>
                  <w:szCs w:val="18"/>
                </w:rPr>
                <w:delText>0.037</w:delText>
              </w:r>
            </w:del>
          </w:p>
          <w:p w14:paraId="7A328D17" w14:textId="0246A356" w:rsidR="008C33CD" w:rsidDel="00A72145" w:rsidRDefault="00000000">
            <w:pPr>
              <w:widowControl w:val="0"/>
              <w:rPr>
                <w:del w:id="697" w:author="John Jackson" w:date="2025-07-03T15:21:00Z" w16du:dateUtc="2025-07-03T13:21:00Z"/>
                <w:sz w:val="18"/>
                <w:szCs w:val="18"/>
              </w:rPr>
            </w:pPr>
            <w:del w:id="698" w:author="John Jackson" w:date="2025-07-03T15:21:00Z" w16du:dateUtc="2025-07-03T13:21:00Z">
              <w:r w:rsidDel="00A72145">
                <w:rPr>
                  <w:sz w:val="18"/>
                  <w:szCs w:val="18"/>
                </w:rPr>
                <w:delText>±0.017</w:delText>
              </w:r>
            </w:del>
          </w:p>
        </w:tc>
        <w:tc>
          <w:tcPr>
            <w:tcW w:w="735" w:type="dxa"/>
          </w:tcPr>
          <w:p w14:paraId="005B9755" w14:textId="4DB58FCF" w:rsidR="008C33CD" w:rsidDel="00A72145" w:rsidRDefault="00000000">
            <w:pPr>
              <w:widowControl w:val="0"/>
              <w:rPr>
                <w:del w:id="699" w:author="John Jackson" w:date="2025-07-03T15:21:00Z" w16du:dateUtc="2025-07-03T13:21:00Z"/>
                <w:sz w:val="18"/>
                <w:szCs w:val="18"/>
              </w:rPr>
            </w:pPr>
            <w:del w:id="700" w:author="John Jackson" w:date="2025-07-03T15:21:00Z" w16du:dateUtc="2025-07-03T13:21:00Z">
              <w:r w:rsidDel="00A72145">
                <w:rPr>
                  <w:sz w:val="18"/>
                  <w:szCs w:val="18"/>
                </w:rPr>
                <w:delText>60</w:delText>
              </w:r>
            </w:del>
          </w:p>
        </w:tc>
      </w:tr>
      <w:tr w:rsidR="008C33CD" w:rsidDel="00A72145" w14:paraId="5E13D39F" w14:textId="113B722D">
        <w:trPr>
          <w:trHeight w:val="380"/>
          <w:del w:id="701" w:author="John Jackson" w:date="2025-07-03T15:21:00Z"/>
        </w:trPr>
        <w:tc>
          <w:tcPr>
            <w:tcW w:w="705" w:type="dxa"/>
            <w:vMerge/>
          </w:tcPr>
          <w:p w14:paraId="47E7048B" w14:textId="3D5DCE1D" w:rsidR="008C33CD" w:rsidDel="00A72145" w:rsidRDefault="008C33CD">
            <w:pPr>
              <w:widowControl w:val="0"/>
              <w:pBdr>
                <w:top w:val="nil"/>
                <w:left w:val="nil"/>
                <w:bottom w:val="nil"/>
                <w:right w:val="nil"/>
                <w:between w:val="nil"/>
              </w:pBdr>
              <w:rPr>
                <w:del w:id="702" w:author="John Jackson" w:date="2025-07-03T15:21:00Z" w16du:dateUtc="2025-07-03T13:21:00Z"/>
                <w:sz w:val="18"/>
                <w:szCs w:val="18"/>
              </w:rPr>
            </w:pPr>
          </w:p>
        </w:tc>
        <w:tc>
          <w:tcPr>
            <w:tcW w:w="705" w:type="dxa"/>
            <w:vMerge/>
          </w:tcPr>
          <w:p w14:paraId="04A62EED" w14:textId="52B90992" w:rsidR="008C33CD" w:rsidDel="00A72145" w:rsidRDefault="008C33CD">
            <w:pPr>
              <w:widowControl w:val="0"/>
              <w:pBdr>
                <w:top w:val="nil"/>
                <w:left w:val="nil"/>
                <w:bottom w:val="nil"/>
                <w:right w:val="nil"/>
                <w:between w:val="nil"/>
              </w:pBdr>
              <w:rPr>
                <w:del w:id="703" w:author="John Jackson" w:date="2025-07-03T15:21:00Z" w16du:dateUtc="2025-07-03T13:21:00Z"/>
                <w:sz w:val="18"/>
                <w:szCs w:val="18"/>
              </w:rPr>
            </w:pPr>
          </w:p>
        </w:tc>
        <w:tc>
          <w:tcPr>
            <w:tcW w:w="705" w:type="dxa"/>
          </w:tcPr>
          <w:p w14:paraId="7662F92F" w14:textId="68519E7F" w:rsidR="008C33CD" w:rsidDel="00A72145" w:rsidRDefault="00000000">
            <w:pPr>
              <w:widowControl w:val="0"/>
              <w:rPr>
                <w:del w:id="704" w:author="John Jackson" w:date="2025-07-03T15:21:00Z" w16du:dateUtc="2025-07-03T13:21:00Z"/>
                <w:sz w:val="18"/>
                <w:szCs w:val="18"/>
              </w:rPr>
            </w:pPr>
            <w:del w:id="705" w:author="John Jackson" w:date="2025-07-03T15:21:00Z" w16du:dateUtc="2025-07-03T13:21:00Z">
              <w:r w:rsidDel="00A72145">
                <w:rPr>
                  <w:sz w:val="18"/>
                  <w:szCs w:val="18"/>
                </w:rPr>
                <w:delText>♀</w:delText>
              </w:r>
            </w:del>
          </w:p>
        </w:tc>
        <w:tc>
          <w:tcPr>
            <w:tcW w:w="615" w:type="dxa"/>
          </w:tcPr>
          <w:p w14:paraId="4DFE7E07" w14:textId="41D03AFA" w:rsidR="008C33CD" w:rsidDel="00A72145" w:rsidRDefault="00000000">
            <w:pPr>
              <w:widowControl w:val="0"/>
              <w:rPr>
                <w:del w:id="706" w:author="John Jackson" w:date="2025-07-03T15:21:00Z" w16du:dateUtc="2025-07-03T13:21:00Z"/>
                <w:sz w:val="18"/>
                <w:szCs w:val="18"/>
              </w:rPr>
            </w:pPr>
            <w:del w:id="707" w:author="John Jackson" w:date="2025-07-03T15:21:00Z" w16du:dateUtc="2025-07-03T13:21:00Z">
              <w:r w:rsidDel="00A72145">
                <w:rPr>
                  <w:sz w:val="18"/>
                  <w:szCs w:val="18"/>
                </w:rPr>
                <w:delText>5</w:delText>
              </w:r>
            </w:del>
          </w:p>
        </w:tc>
        <w:tc>
          <w:tcPr>
            <w:tcW w:w="825" w:type="dxa"/>
          </w:tcPr>
          <w:p w14:paraId="3735B96C" w14:textId="21DEDC18" w:rsidR="008C33CD" w:rsidDel="00A72145" w:rsidRDefault="00000000">
            <w:pPr>
              <w:widowControl w:val="0"/>
              <w:rPr>
                <w:del w:id="708" w:author="John Jackson" w:date="2025-07-03T15:21:00Z" w16du:dateUtc="2025-07-03T13:21:00Z"/>
                <w:sz w:val="18"/>
                <w:szCs w:val="18"/>
              </w:rPr>
            </w:pPr>
            <w:del w:id="709" w:author="John Jackson" w:date="2025-07-03T15:21:00Z" w16du:dateUtc="2025-07-03T13:21:00Z">
              <w:r w:rsidDel="00A72145">
                <w:rPr>
                  <w:sz w:val="18"/>
                  <w:szCs w:val="18"/>
                </w:rPr>
                <w:delText>28.20</w:delText>
              </w:r>
            </w:del>
          </w:p>
          <w:p w14:paraId="231726C6" w14:textId="22AB4570" w:rsidR="008C33CD" w:rsidDel="00A72145" w:rsidRDefault="00000000">
            <w:pPr>
              <w:widowControl w:val="0"/>
              <w:rPr>
                <w:del w:id="710" w:author="John Jackson" w:date="2025-07-03T15:21:00Z" w16du:dateUtc="2025-07-03T13:21:00Z"/>
                <w:sz w:val="18"/>
                <w:szCs w:val="18"/>
              </w:rPr>
            </w:pPr>
            <w:del w:id="711" w:author="John Jackson" w:date="2025-07-03T15:21:00Z" w16du:dateUtc="2025-07-03T13:21:00Z">
              <w:r w:rsidDel="00A72145">
                <w:rPr>
                  <w:sz w:val="18"/>
                  <w:szCs w:val="18"/>
                </w:rPr>
                <w:delText>±11.58</w:delText>
              </w:r>
            </w:del>
          </w:p>
        </w:tc>
        <w:tc>
          <w:tcPr>
            <w:tcW w:w="855" w:type="dxa"/>
          </w:tcPr>
          <w:p w14:paraId="4A3738CB" w14:textId="7CFCBA82" w:rsidR="008C33CD" w:rsidDel="00A72145" w:rsidRDefault="00000000">
            <w:pPr>
              <w:widowControl w:val="0"/>
              <w:rPr>
                <w:del w:id="712" w:author="John Jackson" w:date="2025-07-03T15:21:00Z" w16du:dateUtc="2025-07-03T13:21:00Z"/>
                <w:sz w:val="18"/>
                <w:szCs w:val="18"/>
              </w:rPr>
            </w:pPr>
            <w:del w:id="713" w:author="John Jackson" w:date="2025-07-03T15:21:00Z" w16du:dateUtc="2025-07-03T13:21:00Z">
              <w:r w:rsidDel="00A72145">
                <w:rPr>
                  <w:sz w:val="18"/>
                  <w:szCs w:val="18"/>
                </w:rPr>
                <w:delText>19.6</w:delText>
              </w:r>
            </w:del>
          </w:p>
          <w:p w14:paraId="438AACCC" w14:textId="4728387B" w:rsidR="008C33CD" w:rsidDel="00A72145" w:rsidRDefault="00000000">
            <w:pPr>
              <w:widowControl w:val="0"/>
              <w:rPr>
                <w:del w:id="714" w:author="John Jackson" w:date="2025-07-03T15:21:00Z" w16du:dateUtc="2025-07-03T13:21:00Z"/>
                <w:sz w:val="18"/>
                <w:szCs w:val="18"/>
              </w:rPr>
            </w:pPr>
            <w:del w:id="715" w:author="John Jackson" w:date="2025-07-03T15:21:00Z" w16du:dateUtc="2025-07-03T13:21:00Z">
              <w:r w:rsidDel="00A72145">
                <w:rPr>
                  <w:sz w:val="18"/>
                  <w:szCs w:val="18"/>
                </w:rPr>
                <w:delText>±1.82</w:delText>
              </w:r>
            </w:del>
          </w:p>
        </w:tc>
        <w:tc>
          <w:tcPr>
            <w:tcW w:w="570" w:type="dxa"/>
            <w:vMerge/>
          </w:tcPr>
          <w:p w14:paraId="3A13DAE9" w14:textId="6D0BAE15" w:rsidR="008C33CD" w:rsidDel="00A72145" w:rsidRDefault="008C33CD">
            <w:pPr>
              <w:widowControl w:val="0"/>
              <w:pBdr>
                <w:top w:val="nil"/>
                <w:left w:val="nil"/>
                <w:bottom w:val="nil"/>
                <w:right w:val="nil"/>
                <w:between w:val="nil"/>
              </w:pBdr>
              <w:rPr>
                <w:del w:id="716" w:author="John Jackson" w:date="2025-07-03T15:21:00Z" w16du:dateUtc="2025-07-03T13:21:00Z"/>
                <w:sz w:val="18"/>
                <w:szCs w:val="18"/>
              </w:rPr>
            </w:pPr>
          </w:p>
        </w:tc>
        <w:tc>
          <w:tcPr>
            <w:tcW w:w="705" w:type="dxa"/>
            <w:vMerge/>
          </w:tcPr>
          <w:p w14:paraId="26C1FD74" w14:textId="74224EF1" w:rsidR="008C33CD" w:rsidDel="00A72145" w:rsidRDefault="008C33CD">
            <w:pPr>
              <w:widowControl w:val="0"/>
              <w:pBdr>
                <w:top w:val="nil"/>
                <w:left w:val="nil"/>
                <w:bottom w:val="nil"/>
                <w:right w:val="nil"/>
                <w:between w:val="nil"/>
              </w:pBdr>
              <w:rPr>
                <w:del w:id="717" w:author="John Jackson" w:date="2025-07-03T15:21:00Z" w16du:dateUtc="2025-07-03T13:21:00Z"/>
                <w:sz w:val="18"/>
                <w:szCs w:val="18"/>
              </w:rPr>
            </w:pPr>
          </w:p>
        </w:tc>
        <w:tc>
          <w:tcPr>
            <w:tcW w:w="840" w:type="dxa"/>
            <w:vMerge/>
          </w:tcPr>
          <w:p w14:paraId="7B2518B0" w14:textId="633B625E" w:rsidR="008C33CD" w:rsidDel="00A72145" w:rsidRDefault="008C33CD">
            <w:pPr>
              <w:widowControl w:val="0"/>
              <w:pBdr>
                <w:top w:val="nil"/>
                <w:left w:val="nil"/>
                <w:bottom w:val="nil"/>
                <w:right w:val="nil"/>
                <w:between w:val="nil"/>
              </w:pBdr>
              <w:rPr>
                <w:del w:id="718" w:author="John Jackson" w:date="2025-07-03T15:21:00Z" w16du:dateUtc="2025-07-03T13:21:00Z"/>
                <w:sz w:val="18"/>
                <w:szCs w:val="18"/>
              </w:rPr>
            </w:pPr>
          </w:p>
        </w:tc>
        <w:tc>
          <w:tcPr>
            <w:tcW w:w="720" w:type="dxa"/>
          </w:tcPr>
          <w:p w14:paraId="59311810" w14:textId="5629D5A5" w:rsidR="008C33CD" w:rsidDel="00A72145" w:rsidRDefault="00000000">
            <w:pPr>
              <w:widowControl w:val="0"/>
              <w:rPr>
                <w:del w:id="719" w:author="John Jackson" w:date="2025-07-03T15:21:00Z" w16du:dateUtc="2025-07-03T13:21:00Z"/>
                <w:sz w:val="18"/>
                <w:szCs w:val="18"/>
              </w:rPr>
            </w:pPr>
            <w:del w:id="720" w:author="John Jackson" w:date="2025-07-03T15:21:00Z" w16du:dateUtc="2025-07-03T13:21:00Z">
              <w:r w:rsidDel="00A72145">
                <w:rPr>
                  <w:sz w:val="18"/>
                  <w:szCs w:val="18"/>
                </w:rPr>
                <w:delText>22.20</w:delText>
              </w:r>
            </w:del>
          </w:p>
          <w:p w14:paraId="4B750EE1" w14:textId="019998DD" w:rsidR="008C33CD" w:rsidDel="00A72145" w:rsidRDefault="00000000">
            <w:pPr>
              <w:widowControl w:val="0"/>
              <w:rPr>
                <w:del w:id="721" w:author="John Jackson" w:date="2025-07-03T15:21:00Z" w16du:dateUtc="2025-07-03T13:21:00Z"/>
                <w:sz w:val="18"/>
                <w:szCs w:val="18"/>
              </w:rPr>
            </w:pPr>
            <w:del w:id="722" w:author="John Jackson" w:date="2025-07-03T15:21:00Z" w16du:dateUtc="2025-07-03T13:21:00Z">
              <w:r w:rsidDel="00A72145">
                <w:rPr>
                  <w:sz w:val="18"/>
                  <w:szCs w:val="18"/>
                </w:rPr>
                <w:delText>±1.16</w:delText>
              </w:r>
            </w:del>
          </w:p>
        </w:tc>
        <w:tc>
          <w:tcPr>
            <w:tcW w:w="705" w:type="dxa"/>
          </w:tcPr>
          <w:p w14:paraId="64C8AB3F" w14:textId="578B452A" w:rsidR="008C33CD" w:rsidDel="00A72145" w:rsidRDefault="00000000">
            <w:pPr>
              <w:widowControl w:val="0"/>
              <w:rPr>
                <w:del w:id="723" w:author="John Jackson" w:date="2025-07-03T15:21:00Z" w16du:dateUtc="2025-07-03T13:21:00Z"/>
                <w:sz w:val="18"/>
                <w:szCs w:val="18"/>
              </w:rPr>
            </w:pPr>
            <w:del w:id="724" w:author="John Jackson" w:date="2025-07-03T15:21:00Z" w16du:dateUtc="2025-07-03T13:21:00Z">
              <w:r w:rsidDel="00A72145">
                <w:rPr>
                  <w:sz w:val="18"/>
                  <w:szCs w:val="18"/>
                </w:rPr>
                <w:delText>23.70</w:delText>
              </w:r>
            </w:del>
          </w:p>
          <w:p w14:paraId="015E841B" w14:textId="55CC80B6" w:rsidR="008C33CD" w:rsidDel="00A72145" w:rsidRDefault="00000000">
            <w:pPr>
              <w:widowControl w:val="0"/>
              <w:rPr>
                <w:del w:id="725" w:author="John Jackson" w:date="2025-07-03T15:21:00Z" w16du:dateUtc="2025-07-03T13:21:00Z"/>
                <w:sz w:val="18"/>
                <w:szCs w:val="18"/>
              </w:rPr>
            </w:pPr>
            <w:del w:id="726" w:author="John Jackson" w:date="2025-07-03T15:21:00Z" w16du:dateUtc="2025-07-03T13:21:00Z">
              <w:r w:rsidDel="00A72145">
                <w:rPr>
                  <w:sz w:val="18"/>
                  <w:szCs w:val="18"/>
                </w:rPr>
                <w:delText>±1.69</w:delText>
              </w:r>
            </w:del>
          </w:p>
        </w:tc>
        <w:tc>
          <w:tcPr>
            <w:tcW w:w="810" w:type="dxa"/>
          </w:tcPr>
          <w:p w14:paraId="21FEA8B9" w14:textId="49B95A46" w:rsidR="008C33CD" w:rsidDel="00A72145" w:rsidRDefault="00000000">
            <w:pPr>
              <w:widowControl w:val="0"/>
              <w:rPr>
                <w:del w:id="727" w:author="John Jackson" w:date="2025-07-03T15:21:00Z" w16du:dateUtc="2025-07-03T13:21:00Z"/>
                <w:sz w:val="18"/>
                <w:szCs w:val="18"/>
              </w:rPr>
            </w:pPr>
            <w:del w:id="728" w:author="John Jackson" w:date="2025-07-03T15:21:00Z" w16du:dateUtc="2025-07-03T13:21:00Z">
              <w:r w:rsidDel="00A72145">
                <w:rPr>
                  <w:sz w:val="18"/>
                  <w:szCs w:val="18"/>
                </w:rPr>
                <w:delText>0.033</w:delText>
              </w:r>
            </w:del>
          </w:p>
          <w:p w14:paraId="419B7B6D" w14:textId="493070D8" w:rsidR="008C33CD" w:rsidDel="00A72145" w:rsidRDefault="00000000">
            <w:pPr>
              <w:widowControl w:val="0"/>
              <w:rPr>
                <w:del w:id="729" w:author="John Jackson" w:date="2025-07-03T15:21:00Z" w16du:dateUtc="2025-07-03T13:21:00Z"/>
                <w:sz w:val="18"/>
                <w:szCs w:val="18"/>
              </w:rPr>
            </w:pPr>
            <w:del w:id="730" w:author="John Jackson" w:date="2025-07-03T15:21:00Z" w16du:dateUtc="2025-07-03T13:21:00Z">
              <w:r w:rsidDel="00A72145">
                <w:rPr>
                  <w:sz w:val="18"/>
                  <w:szCs w:val="18"/>
                </w:rPr>
                <w:delText>±0.051</w:delText>
              </w:r>
            </w:del>
          </w:p>
        </w:tc>
        <w:tc>
          <w:tcPr>
            <w:tcW w:w="735" w:type="dxa"/>
          </w:tcPr>
          <w:p w14:paraId="04DAEF1D" w14:textId="780FCD14" w:rsidR="008C33CD" w:rsidDel="00A72145" w:rsidRDefault="00000000">
            <w:pPr>
              <w:widowControl w:val="0"/>
              <w:rPr>
                <w:del w:id="731" w:author="John Jackson" w:date="2025-07-03T15:21:00Z" w16du:dateUtc="2025-07-03T13:21:00Z"/>
                <w:sz w:val="18"/>
                <w:szCs w:val="18"/>
              </w:rPr>
            </w:pPr>
            <w:del w:id="732" w:author="John Jackson" w:date="2025-07-03T15:21:00Z" w16du:dateUtc="2025-07-03T13:21:00Z">
              <w:r w:rsidDel="00A72145">
                <w:rPr>
                  <w:sz w:val="18"/>
                  <w:szCs w:val="18"/>
                </w:rPr>
                <w:delText>100</w:delText>
              </w:r>
            </w:del>
          </w:p>
        </w:tc>
      </w:tr>
      <w:tr w:rsidR="008C33CD" w:rsidDel="00A72145" w14:paraId="441EC641" w14:textId="481138A9">
        <w:trPr>
          <w:trHeight w:val="380"/>
          <w:del w:id="733" w:author="John Jackson" w:date="2025-07-03T15:21:00Z"/>
        </w:trPr>
        <w:tc>
          <w:tcPr>
            <w:tcW w:w="705" w:type="dxa"/>
            <w:vMerge/>
          </w:tcPr>
          <w:p w14:paraId="39AA5B6C" w14:textId="3097F035" w:rsidR="008C33CD" w:rsidDel="00A72145" w:rsidRDefault="008C33CD">
            <w:pPr>
              <w:widowControl w:val="0"/>
              <w:pBdr>
                <w:top w:val="nil"/>
                <w:left w:val="nil"/>
                <w:bottom w:val="nil"/>
                <w:right w:val="nil"/>
                <w:between w:val="nil"/>
              </w:pBdr>
              <w:rPr>
                <w:del w:id="734" w:author="John Jackson" w:date="2025-07-03T15:21:00Z" w16du:dateUtc="2025-07-03T13:21:00Z"/>
                <w:sz w:val="18"/>
                <w:szCs w:val="18"/>
              </w:rPr>
            </w:pPr>
          </w:p>
        </w:tc>
        <w:tc>
          <w:tcPr>
            <w:tcW w:w="705" w:type="dxa"/>
            <w:vMerge w:val="restart"/>
          </w:tcPr>
          <w:p w14:paraId="5781FDD9" w14:textId="66986ECD" w:rsidR="008C33CD" w:rsidDel="00A72145" w:rsidRDefault="00000000">
            <w:pPr>
              <w:widowControl w:val="0"/>
              <w:rPr>
                <w:del w:id="735" w:author="John Jackson" w:date="2025-07-03T15:21:00Z" w16du:dateUtc="2025-07-03T13:21:00Z"/>
                <w:b/>
                <w:sz w:val="18"/>
                <w:szCs w:val="18"/>
              </w:rPr>
            </w:pPr>
            <w:del w:id="736" w:author="John Jackson" w:date="2025-07-03T15:21:00Z" w16du:dateUtc="2025-07-03T13:21:00Z">
              <w:r w:rsidDel="00A72145">
                <w:rPr>
                  <w:b/>
                  <w:sz w:val="18"/>
                  <w:szCs w:val="18"/>
                </w:rPr>
                <w:delText>Mh</w:delText>
              </w:r>
            </w:del>
          </w:p>
        </w:tc>
        <w:tc>
          <w:tcPr>
            <w:tcW w:w="705" w:type="dxa"/>
          </w:tcPr>
          <w:p w14:paraId="30F44FD7" w14:textId="1C857F54" w:rsidR="008C33CD" w:rsidDel="00A72145" w:rsidRDefault="00000000">
            <w:pPr>
              <w:widowControl w:val="0"/>
              <w:rPr>
                <w:del w:id="737" w:author="John Jackson" w:date="2025-07-03T15:21:00Z" w16du:dateUtc="2025-07-03T13:21:00Z"/>
                <w:sz w:val="18"/>
                <w:szCs w:val="18"/>
              </w:rPr>
            </w:pPr>
            <w:del w:id="738" w:author="John Jackson" w:date="2025-07-03T15:21:00Z" w16du:dateUtc="2025-07-03T13:21:00Z">
              <w:r w:rsidDel="00A72145">
                <w:rPr>
                  <w:sz w:val="18"/>
                  <w:szCs w:val="18"/>
                </w:rPr>
                <w:delText>g</w:delText>
              </w:r>
            </w:del>
          </w:p>
        </w:tc>
        <w:tc>
          <w:tcPr>
            <w:tcW w:w="615" w:type="dxa"/>
          </w:tcPr>
          <w:p w14:paraId="27A7B510" w14:textId="6BEE255D" w:rsidR="008C33CD" w:rsidDel="00A72145" w:rsidRDefault="00000000">
            <w:pPr>
              <w:widowControl w:val="0"/>
              <w:rPr>
                <w:del w:id="739" w:author="John Jackson" w:date="2025-07-03T15:21:00Z" w16du:dateUtc="2025-07-03T13:21:00Z"/>
                <w:sz w:val="18"/>
                <w:szCs w:val="18"/>
              </w:rPr>
            </w:pPr>
            <w:del w:id="740" w:author="John Jackson" w:date="2025-07-03T15:21:00Z" w16du:dateUtc="2025-07-03T13:21:00Z">
              <w:r w:rsidDel="00A72145">
                <w:rPr>
                  <w:sz w:val="18"/>
                  <w:szCs w:val="18"/>
                </w:rPr>
                <w:delText>74</w:delText>
              </w:r>
            </w:del>
          </w:p>
        </w:tc>
        <w:tc>
          <w:tcPr>
            <w:tcW w:w="825" w:type="dxa"/>
          </w:tcPr>
          <w:p w14:paraId="67D9E500" w14:textId="1A4F234A" w:rsidR="008C33CD" w:rsidDel="00A72145" w:rsidRDefault="00000000">
            <w:pPr>
              <w:widowControl w:val="0"/>
              <w:rPr>
                <w:del w:id="741" w:author="John Jackson" w:date="2025-07-03T15:21:00Z" w16du:dateUtc="2025-07-03T13:21:00Z"/>
                <w:sz w:val="18"/>
                <w:szCs w:val="18"/>
              </w:rPr>
            </w:pPr>
            <w:del w:id="742" w:author="John Jackson" w:date="2025-07-03T15:21:00Z" w16du:dateUtc="2025-07-03T13:21:00Z">
              <w:r w:rsidDel="00A72145">
                <w:rPr>
                  <w:sz w:val="18"/>
                  <w:szCs w:val="18"/>
                </w:rPr>
                <w:delText>11.18</w:delText>
              </w:r>
            </w:del>
          </w:p>
          <w:p w14:paraId="2D332810" w14:textId="2C839A4B" w:rsidR="008C33CD" w:rsidDel="00A72145" w:rsidRDefault="00000000">
            <w:pPr>
              <w:widowControl w:val="0"/>
              <w:rPr>
                <w:del w:id="743" w:author="John Jackson" w:date="2025-07-03T15:21:00Z" w16du:dateUtc="2025-07-03T13:21:00Z"/>
                <w:sz w:val="18"/>
                <w:szCs w:val="18"/>
              </w:rPr>
            </w:pPr>
            <w:del w:id="744" w:author="John Jackson" w:date="2025-07-03T15:21:00Z" w16du:dateUtc="2025-07-03T13:21:00Z">
              <w:r w:rsidDel="00A72145">
                <w:rPr>
                  <w:sz w:val="18"/>
                  <w:szCs w:val="18"/>
                </w:rPr>
                <w:delText>±6.48</w:delText>
              </w:r>
            </w:del>
          </w:p>
        </w:tc>
        <w:tc>
          <w:tcPr>
            <w:tcW w:w="855" w:type="dxa"/>
          </w:tcPr>
          <w:p w14:paraId="1E94B958" w14:textId="072F4EF4" w:rsidR="008C33CD" w:rsidDel="00A72145" w:rsidRDefault="00000000">
            <w:pPr>
              <w:widowControl w:val="0"/>
              <w:rPr>
                <w:del w:id="745" w:author="John Jackson" w:date="2025-07-03T15:21:00Z" w16du:dateUtc="2025-07-03T13:21:00Z"/>
                <w:sz w:val="18"/>
                <w:szCs w:val="18"/>
              </w:rPr>
            </w:pPr>
            <w:del w:id="746" w:author="John Jackson" w:date="2025-07-03T15:21:00Z" w16du:dateUtc="2025-07-03T13:21:00Z">
              <w:r w:rsidDel="00A72145">
                <w:rPr>
                  <w:sz w:val="18"/>
                  <w:szCs w:val="18"/>
                </w:rPr>
                <w:delText>19.76</w:delText>
              </w:r>
            </w:del>
          </w:p>
          <w:p w14:paraId="4A971C0A" w14:textId="0FE5D5C5" w:rsidR="008C33CD" w:rsidDel="00A72145" w:rsidRDefault="00000000">
            <w:pPr>
              <w:widowControl w:val="0"/>
              <w:rPr>
                <w:del w:id="747" w:author="John Jackson" w:date="2025-07-03T15:21:00Z" w16du:dateUtc="2025-07-03T13:21:00Z"/>
                <w:sz w:val="18"/>
                <w:szCs w:val="18"/>
              </w:rPr>
            </w:pPr>
            <w:del w:id="748" w:author="John Jackson" w:date="2025-07-03T15:21:00Z" w16du:dateUtc="2025-07-03T13:21:00Z">
              <w:r w:rsidDel="00A72145">
                <w:rPr>
                  <w:sz w:val="18"/>
                  <w:szCs w:val="18"/>
                </w:rPr>
                <w:delText>±2.65</w:delText>
              </w:r>
            </w:del>
          </w:p>
        </w:tc>
        <w:tc>
          <w:tcPr>
            <w:tcW w:w="570" w:type="dxa"/>
            <w:vMerge w:val="restart"/>
          </w:tcPr>
          <w:p w14:paraId="221B98E1" w14:textId="5498B242" w:rsidR="008C33CD" w:rsidDel="00A72145" w:rsidRDefault="00000000">
            <w:pPr>
              <w:widowControl w:val="0"/>
              <w:rPr>
                <w:del w:id="749" w:author="John Jackson" w:date="2025-07-03T15:21:00Z" w16du:dateUtc="2025-07-03T13:21:00Z"/>
                <w:sz w:val="18"/>
                <w:szCs w:val="18"/>
              </w:rPr>
            </w:pPr>
            <w:del w:id="750" w:author="John Jackson" w:date="2025-07-03T15:21:00Z" w16du:dateUtc="2025-07-03T13:21:00Z">
              <w:r w:rsidDel="00A72145">
                <w:rPr>
                  <w:sz w:val="18"/>
                  <w:szCs w:val="18"/>
                </w:rPr>
                <w:delText>68.92</w:delText>
              </w:r>
            </w:del>
          </w:p>
        </w:tc>
        <w:tc>
          <w:tcPr>
            <w:tcW w:w="705" w:type="dxa"/>
            <w:vMerge w:val="restart"/>
          </w:tcPr>
          <w:p w14:paraId="17C4C323" w14:textId="4AEF6A63" w:rsidR="008C33CD" w:rsidDel="00A72145" w:rsidRDefault="00000000">
            <w:pPr>
              <w:widowControl w:val="0"/>
              <w:rPr>
                <w:del w:id="751" w:author="John Jackson" w:date="2025-07-03T15:21:00Z" w16du:dateUtc="2025-07-03T13:21:00Z"/>
                <w:sz w:val="18"/>
                <w:szCs w:val="18"/>
              </w:rPr>
            </w:pPr>
            <w:del w:id="752" w:author="John Jackson" w:date="2025-07-03T15:21:00Z" w16du:dateUtc="2025-07-03T13:21:00Z">
              <w:r w:rsidDel="00A72145">
                <w:rPr>
                  <w:sz w:val="18"/>
                  <w:szCs w:val="18"/>
                </w:rPr>
                <w:delText>11.94</w:delText>
              </w:r>
            </w:del>
          </w:p>
          <w:p w14:paraId="727ECF8F" w14:textId="3CEC4EEC" w:rsidR="008C33CD" w:rsidDel="00A72145" w:rsidRDefault="00000000">
            <w:pPr>
              <w:widowControl w:val="0"/>
              <w:rPr>
                <w:del w:id="753" w:author="John Jackson" w:date="2025-07-03T15:21:00Z" w16du:dateUtc="2025-07-03T13:21:00Z"/>
                <w:sz w:val="18"/>
                <w:szCs w:val="18"/>
              </w:rPr>
            </w:pPr>
            <w:del w:id="754" w:author="John Jackson" w:date="2025-07-03T15:21:00Z" w16du:dateUtc="2025-07-03T13:21:00Z">
              <w:r w:rsidDel="00A72145">
                <w:rPr>
                  <w:sz w:val="18"/>
                  <w:szCs w:val="18"/>
                </w:rPr>
                <w:delText>±2.07</w:delText>
              </w:r>
            </w:del>
          </w:p>
        </w:tc>
        <w:tc>
          <w:tcPr>
            <w:tcW w:w="840" w:type="dxa"/>
            <w:vMerge w:val="restart"/>
          </w:tcPr>
          <w:p w14:paraId="05ED837C" w14:textId="1F550492" w:rsidR="008C33CD" w:rsidDel="00A72145" w:rsidRDefault="00000000">
            <w:pPr>
              <w:widowControl w:val="0"/>
              <w:rPr>
                <w:del w:id="755" w:author="John Jackson" w:date="2025-07-03T15:21:00Z" w16du:dateUtc="2025-07-03T13:21:00Z"/>
                <w:sz w:val="18"/>
                <w:szCs w:val="18"/>
              </w:rPr>
            </w:pPr>
            <w:del w:id="756" w:author="John Jackson" w:date="2025-07-03T15:21:00Z" w16du:dateUtc="2025-07-03T13:21:00Z">
              <w:r w:rsidDel="00A72145">
                <w:rPr>
                  <w:sz w:val="18"/>
                  <w:szCs w:val="18"/>
                </w:rPr>
                <w:delText>0.0454</w:delText>
              </w:r>
            </w:del>
          </w:p>
          <w:p w14:paraId="03D9DA22" w14:textId="745F0A79" w:rsidR="008C33CD" w:rsidDel="00A72145" w:rsidRDefault="00000000">
            <w:pPr>
              <w:widowControl w:val="0"/>
              <w:rPr>
                <w:del w:id="757" w:author="John Jackson" w:date="2025-07-03T15:21:00Z" w16du:dateUtc="2025-07-03T13:21:00Z"/>
                <w:sz w:val="18"/>
                <w:szCs w:val="18"/>
              </w:rPr>
            </w:pPr>
            <w:del w:id="758" w:author="John Jackson" w:date="2025-07-03T15:21:00Z" w16du:dateUtc="2025-07-03T13:21:00Z">
              <w:r w:rsidDel="00A72145">
                <w:rPr>
                  <w:sz w:val="18"/>
                  <w:szCs w:val="18"/>
                </w:rPr>
                <w:delText>±0.019</w:delText>
              </w:r>
            </w:del>
          </w:p>
        </w:tc>
        <w:tc>
          <w:tcPr>
            <w:tcW w:w="720" w:type="dxa"/>
          </w:tcPr>
          <w:p w14:paraId="5791F2A9" w14:textId="120D9A7A" w:rsidR="008C33CD" w:rsidDel="00A72145" w:rsidRDefault="00000000">
            <w:pPr>
              <w:widowControl w:val="0"/>
              <w:rPr>
                <w:del w:id="759" w:author="John Jackson" w:date="2025-07-03T15:21:00Z" w16du:dateUtc="2025-07-03T13:21:00Z"/>
                <w:sz w:val="18"/>
                <w:szCs w:val="18"/>
              </w:rPr>
            </w:pPr>
            <w:del w:id="760" w:author="John Jackson" w:date="2025-07-03T15:21:00Z" w16du:dateUtc="2025-07-03T13:21:00Z">
              <w:r w:rsidDel="00A72145">
                <w:rPr>
                  <w:sz w:val="18"/>
                  <w:szCs w:val="18"/>
                </w:rPr>
                <w:delText>21.36</w:delText>
              </w:r>
            </w:del>
          </w:p>
          <w:p w14:paraId="151732F6" w14:textId="2D396F55" w:rsidR="008C33CD" w:rsidDel="00A72145" w:rsidRDefault="00000000">
            <w:pPr>
              <w:widowControl w:val="0"/>
              <w:rPr>
                <w:del w:id="761" w:author="John Jackson" w:date="2025-07-03T15:21:00Z" w16du:dateUtc="2025-07-03T13:21:00Z"/>
                <w:sz w:val="18"/>
                <w:szCs w:val="18"/>
              </w:rPr>
            </w:pPr>
            <w:del w:id="762" w:author="John Jackson" w:date="2025-07-03T15:21:00Z" w16du:dateUtc="2025-07-03T13:21:00Z">
              <w:r w:rsidDel="00A72145">
                <w:rPr>
                  <w:sz w:val="18"/>
                  <w:szCs w:val="18"/>
                </w:rPr>
                <w:delText>±1.34</w:delText>
              </w:r>
            </w:del>
          </w:p>
        </w:tc>
        <w:tc>
          <w:tcPr>
            <w:tcW w:w="705" w:type="dxa"/>
          </w:tcPr>
          <w:p w14:paraId="360ABA9E" w14:textId="78B4D5AB" w:rsidR="008C33CD" w:rsidDel="00A72145" w:rsidRDefault="00000000">
            <w:pPr>
              <w:widowControl w:val="0"/>
              <w:rPr>
                <w:del w:id="763" w:author="John Jackson" w:date="2025-07-03T15:21:00Z" w16du:dateUtc="2025-07-03T13:21:00Z"/>
                <w:sz w:val="18"/>
                <w:szCs w:val="18"/>
              </w:rPr>
            </w:pPr>
            <w:del w:id="764" w:author="John Jackson" w:date="2025-07-03T15:21:00Z" w16du:dateUtc="2025-07-03T13:21:00Z">
              <w:r w:rsidDel="00A72145">
                <w:rPr>
                  <w:sz w:val="18"/>
                  <w:szCs w:val="18"/>
                </w:rPr>
                <w:delText>21.92</w:delText>
              </w:r>
            </w:del>
          </w:p>
          <w:p w14:paraId="54A62287" w14:textId="669C1935" w:rsidR="008C33CD" w:rsidDel="00A72145" w:rsidRDefault="00000000">
            <w:pPr>
              <w:widowControl w:val="0"/>
              <w:rPr>
                <w:del w:id="765" w:author="John Jackson" w:date="2025-07-03T15:21:00Z" w16du:dateUtc="2025-07-03T13:21:00Z"/>
                <w:sz w:val="18"/>
                <w:szCs w:val="18"/>
              </w:rPr>
            </w:pPr>
            <w:del w:id="766" w:author="John Jackson" w:date="2025-07-03T15:21:00Z" w16du:dateUtc="2025-07-03T13:21:00Z">
              <w:r w:rsidDel="00A72145">
                <w:rPr>
                  <w:sz w:val="18"/>
                  <w:szCs w:val="18"/>
                </w:rPr>
                <w:delText>±1.56</w:delText>
              </w:r>
            </w:del>
          </w:p>
        </w:tc>
        <w:tc>
          <w:tcPr>
            <w:tcW w:w="810" w:type="dxa"/>
          </w:tcPr>
          <w:p w14:paraId="04877ACD" w14:textId="00514D0A" w:rsidR="008C33CD" w:rsidDel="00A72145" w:rsidRDefault="00000000">
            <w:pPr>
              <w:widowControl w:val="0"/>
              <w:rPr>
                <w:del w:id="767" w:author="John Jackson" w:date="2025-07-03T15:21:00Z" w16du:dateUtc="2025-07-03T13:21:00Z"/>
                <w:sz w:val="18"/>
                <w:szCs w:val="18"/>
              </w:rPr>
            </w:pPr>
            <w:del w:id="768" w:author="John Jackson" w:date="2025-07-03T15:21:00Z" w16du:dateUtc="2025-07-03T13:21:00Z">
              <w:r w:rsidDel="00A72145">
                <w:rPr>
                  <w:sz w:val="18"/>
                  <w:szCs w:val="18"/>
                </w:rPr>
                <w:delText>0.025</w:delText>
              </w:r>
            </w:del>
          </w:p>
          <w:p w14:paraId="5C7EB136" w14:textId="41327A19" w:rsidR="008C33CD" w:rsidDel="00A72145" w:rsidRDefault="00000000">
            <w:pPr>
              <w:widowControl w:val="0"/>
              <w:rPr>
                <w:del w:id="769" w:author="John Jackson" w:date="2025-07-03T15:21:00Z" w16du:dateUtc="2025-07-03T13:21:00Z"/>
                <w:sz w:val="18"/>
                <w:szCs w:val="18"/>
              </w:rPr>
            </w:pPr>
            <w:del w:id="770" w:author="John Jackson" w:date="2025-07-03T15:21:00Z" w16du:dateUtc="2025-07-03T13:21:00Z">
              <w:r w:rsidDel="00A72145">
                <w:rPr>
                  <w:sz w:val="18"/>
                  <w:szCs w:val="18"/>
                </w:rPr>
                <w:delText>±0.009</w:delText>
              </w:r>
            </w:del>
          </w:p>
        </w:tc>
        <w:tc>
          <w:tcPr>
            <w:tcW w:w="735" w:type="dxa"/>
          </w:tcPr>
          <w:p w14:paraId="03613AF0" w14:textId="62754627" w:rsidR="008C33CD" w:rsidDel="00A72145" w:rsidRDefault="00000000">
            <w:pPr>
              <w:widowControl w:val="0"/>
              <w:rPr>
                <w:del w:id="771" w:author="John Jackson" w:date="2025-07-03T15:21:00Z" w16du:dateUtc="2025-07-03T13:21:00Z"/>
                <w:sz w:val="18"/>
                <w:szCs w:val="18"/>
              </w:rPr>
            </w:pPr>
            <w:del w:id="772" w:author="John Jackson" w:date="2025-07-03T15:21:00Z" w16du:dateUtc="2025-07-03T13:21:00Z">
              <w:r w:rsidDel="00A72145">
                <w:rPr>
                  <w:sz w:val="18"/>
                  <w:szCs w:val="18"/>
                </w:rPr>
                <w:delText>74.51</w:delText>
              </w:r>
            </w:del>
          </w:p>
        </w:tc>
      </w:tr>
      <w:tr w:rsidR="008C33CD" w:rsidDel="00A72145" w14:paraId="002924C6" w14:textId="4FFF7CAD">
        <w:trPr>
          <w:trHeight w:val="380"/>
          <w:del w:id="773" w:author="John Jackson" w:date="2025-07-03T15:21:00Z"/>
        </w:trPr>
        <w:tc>
          <w:tcPr>
            <w:tcW w:w="705" w:type="dxa"/>
            <w:vMerge/>
          </w:tcPr>
          <w:p w14:paraId="6BA886E0" w14:textId="57B773D9" w:rsidR="008C33CD" w:rsidDel="00A72145" w:rsidRDefault="008C33CD">
            <w:pPr>
              <w:widowControl w:val="0"/>
              <w:pBdr>
                <w:top w:val="nil"/>
                <w:left w:val="nil"/>
                <w:bottom w:val="nil"/>
                <w:right w:val="nil"/>
                <w:between w:val="nil"/>
              </w:pBdr>
              <w:rPr>
                <w:del w:id="774" w:author="John Jackson" w:date="2025-07-03T15:21:00Z" w16du:dateUtc="2025-07-03T13:21:00Z"/>
                <w:sz w:val="18"/>
                <w:szCs w:val="18"/>
              </w:rPr>
            </w:pPr>
          </w:p>
        </w:tc>
        <w:tc>
          <w:tcPr>
            <w:tcW w:w="705" w:type="dxa"/>
            <w:vMerge/>
          </w:tcPr>
          <w:p w14:paraId="3B4B225B" w14:textId="33E43E79" w:rsidR="008C33CD" w:rsidDel="00A72145" w:rsidRDefault="008C33CD">
            <w:pPr>
              <w:widowControl w:val="0"/>
              <w:pBdr>
                <w:top w:val="nil"/>
                <w:left w:val="nil"/>
                <w:bottom w:val="nil"/>
                <w:right w:val="nil"/>
                <w:between w:val="nil"/>
              </w:pBdr>
              <w:rPr>
                <w:del w:id="775" w:author="John Jackson" w:date="2025-07-03T15:21:00Z" w16du:dateUtc="2025-07-03T13:21:00Z"/>
                <w:sz w:val="18"/>
                <w:szCs w:val="18"/>
              </w:rPr>
            </w:pPr>
          </w:p>
        </w:tc>
        <w:tc>
          <w:tcPr>
            <w:tcW w:w="705" w:type="dxa"/>
          </w:tcPr>
          <w:p w14:paraId="4C71D4F3" w14:textId="102506BC" w:rsidR="008C33CD" w:rsidDel="00A72145" w:rsidRDefault="00000000">
            <w:pPr>
              <w:widowControl w:val="0"/>
              <w:rPr>
                <w:del w:id="776" w:author="John Jackson" w:date="2025-07-03T15:21:00Z" w16du:dateUtc="2025-07-03T13:21:00Z"/>
                <w:sz w:val="18"/>
                <w:szCs w:val="18"/>
              </w:rPr>
            </w:pPr>
            <w:del w:id="777" w:author="John Jackson" w:date="2025-07-03T15:21:00Z" w16du:dateUtc="2025-07-03T13:21:00Z">
              <w:r w:rsidDel="00A72145">
                <w:rPr>
                  <w:sz w:val="18"/>
                  <w:szCs w:val="18"/>
                </w:rPr>
                <w:delText>♂</w:delText>
              </w:r>
            </w:del>
          </w:p>
        </w:tc>
        <w:tc>
          <w:tcPr>
            <w:tcW w:w="615" w:type="dxa"/>
          </w:tcPr>
          <w:p w14:paraId="46034A97" w14:textId="0635BB43" w:rsidR="008C33CD" w:rsidDel="00A72145" w:rsidRDefault="00000000">
            <w:pPr>
              <w:widowControl w:val="0"/>
              <w:rPr>
                <w:del w:id="778" w:author="John Jackson" w:date="2025-07-03T15:21:00Z" w16du:dateUtc="2025-07-03T13:21:00Z"/>
                <w:sz w:val="18"/>
                <w:szCs w:val="18"/>
              </w:rPr>
            </w:pPr>
            <w:del w:id="779" w:author="John Jackson" w:date="2025-07-03T15:21:00Z" w16du:dateUtc="2025-07-03T13:21:00Z">
              <w:r w:rsidDel="00A72145">
                <w:rPr>
                  <w:sz w:val="18"/>
                  <w:szCs w:val="18"/>
                </w:rPr>
                <w:delText>28</w:delText>
              </w:r>
            </w:del>
          </w:p>
        </w:tc>
        <w:tc>
          <w:tcPr>
            <w:tcW w:w="825" w:type="dxa"/>
          </w:tcPr>
          <w:p w14:paraId="0751544E" w14:textId="61E6E92A" w:rsidR="008C33CD" w:rsidDel="00A72145" w:rsidRDefault="00000000">
            <w:pPr>
              <w:widowControl w:val="0"/>
              <w:rPr>
                <w:del w:id="780" w:author="John Jackson" w:date="2025-07-03T15:21:00Z" w16du:dateUtc="2025-07-03T13:21:00Z"/>
                <w:sz w:val="18"/>
                <w:szCs w:val="18"/>
              </w:rPr>
            </w:pPr>
            <w:del w:id="781" w:author="John Jackson" w:date="2025-07-03T15:21:00Z" w16du:dateUtc="2025-07-03T13:21:00Z">
              <w:r w:rsidDel="00A72145">
                <w:rPr>
                  <w:sz w:val="18"/>
                  <w:szCs w:val="18"/>
                </w:rPr>
                <w:delText>11.68</w:delText>
              </w:r>
            </w:del>
          </w:p>
          <w:p w14:paraId="561BF8D2" w14:textId="7D38B4AD" w:rsidR="008C33CD" w:rsidDel="00A72145" w:rsidRDefault="00000000">
            <w:pPr>
              <w:widowControl w:val="0"/>
              <w:rPr>
                <w:del w:id="782" w:author="John Jackson" w:date="2025-07-03T15:21:00Z" w16du:dateUtc="2025-07-03T13:21:00Z"/>
                <w:sz w:val="18"/>
                <w:szCs w:val="18"/>
              </w:rPr>
            </w:pPr>
            <w:del w:id="783" w:author="John Jackson" w:date="2025-07-03T15:21:00Z" w16du:dateUtc="2025-07-03T13:21:00Z">
              <w:r w:rsidDel="00A72145">
                <w:rPr>
                  <w:sz w:val="18"/>
                  <w:szCs w:val="18"/>
                </w:rPr>
                <w:delText>±7.17</w:delText>
              </w:r>
            </w:del>
          </w:p>
        </w:tc>
        <w:tc>
          <w:tcPr>
            <w:tcW w:w="855" w:type="dxa"/>
          </w:tcPr>
          <w:p w14:paraId="0A256AE2" w14:textId="367D177E" w:rsidR="008C33CD" w:rsidDel="00A72145" w:rsidRDefault="00000000">
            <w:pPr>
              <w:widowControl w:val="0"/>
              <w:rPr>
                <w:del w:id="784" w:author="John Jackson" w:date="2025-07-03T15:21:00Z" w16du:dateUtc="2025-07-03T13:21:00Z"/>
                <w:sz w:val="18"/>
                <w:szCs w:val="18"/>
              </w:rPr>
            </w:pPr>
            <w:del w:id="785" w:author="John Jackson" w:date="2025-07-03T15:21:00Z" w16du:dateUtc="2025-07-03T13:21:00Z">
              <w:r w:rsidDel="00A72145">
                <w:rPr>
                  <w:sz w:val="18"/>
                  <w:szCs w:val="18"/>
                </w:rPr>
                <w:delText>19.61</w:delText>
              </w:r>
            </w:del>
          </w:p>
          <w:p w14:paraId="5882045E" w14:textId="75324721" w:rsidR="008C33CD" w:rsidDel="00A72145" w:rsidRDefault="00000000">
            <w:pPr>
              <w:widowControl w:val="0"/>
              <w:rPr>
                <w:del w:id="786" w:author="John Jackson" w:date="2025-07-03T15:21:00Z" w16du:dateUtc="2025-07-03T13:21:00Z"/>
                <w:sz w:val="18"/>
                <w:szCs w:val="18"/>
              </w:rPr>
            </w:pPr>
            <w:del w:id="787" w:author="John Jackson" w:date="2025-07-03T15:21:00Z" w16du:dateUtc="2025-07-03T13:21:00Z">
              <w:r w:rsidDel="00A72145">
                <w:rPr>
                  <w:sz w:val="18"/>
                  <w:szCs w:val="18"/>
                </w:rPr>
                <w:delText>±2.85</w:delText>
              </w:r>
            </w:del>
          </w:p>
        </w:tc>
        <w:tc>
          <w:tcPr>
            <w:tcW w:w="570" w:type="dxa"/>
            <w:vMerge/>
          </w:tcPr>
          <w:p w14:paraId="0EEE60B2" w14:textId="24DFAF1B" w:rsidR="008C33CD" w:rsidDel="00A72145" w:rsidRDefault="008C33CD">
            <w:pPr>
              <w:widowControl w:val="0"/>
              <w:pBdr>
                <w:top w:val="nil"/>
                <w:left w:val="nil"/>
                <w:bottom w:val="nil"/>
                <w:right w:val="nil"/>
                <w:between w:val="nil"/>
              </w:pBdr>
              <w:rPr>
                <w:del w:id="788" w:author="John Jackson" w:date="2025-07-03T15:21:00Z" w16du:dateUtc="2025-07-03T13:21:00Z"/>
                <w:sz w:val="18"/>
                <w:szCs w:val="18"/>
              </w:rPr>
            </w:pPr>
          </w:p>
        </w:tc>
        <w:tc>
          <w:tcPr>
            <w:tcW w:w="705" w:type="dxa"/>
            <w:vMerge/>
          </w:tcPr>
          <w:p w14:paraId="6A003845" w14:textId="344D6ADD" w:rsidR="008C33CD" w:rsidDel="00A72145" w:rsidRDefault="008C33CD">
            <w:pPr>
              <w:widowControl w:val="0"/>
              <w:pBdr>
                <w:top w:val="nil"/>
                <w:left w:val="nil"/>
                <w:bottom w:val="nil"/>
                <w:right w:val="nil"/>
                <w:between w:val="nil"/>
              </w:pBdr>
              <w:rPr>
                <w:del w:id="789" w:author="John Jackson" w:date="2025-07-03T15:21:00Z" w16du:dateUtc="2025-07-03T13:21:00Z"/>
                <w:sz w:val="18"/>
                <w:szCs w:val="18"/>
              </w:rPr>
            </w:pPr>
          </w:p>
        </w:tc>
        <w:tc>
          <w:tcPr>
            <w:tcW w:w="840" w:type="dxa"/>
            <w:vMerge/>
          </w:tcPr>
          <w:p w14:paraId="257BA455" w14:textId="190961C6" w:rsidR="008C33CD" w:rsidDel="00A72145" w:rsidRDefault="008C33CD">
            <w:pPr>
              <w:widowControl w:val="0"/>
              <w:pBdr>
                <w:top w:val="nil"/>
                <w:left w:val="nil"/>
                <w:bottom w:val="nil"/>
                <w:right w:val="nil"/>
                <w:between w:val="nil"/>
              </w:pBdr>
              <w:rPr>
                <w:del w:id="790" w:author="John Jackson" w:date="2025-07-03T15:21:00Z" w16du:dateUtc="2025-07-03T13:21:00Z"/>
                <w:sz w:val="18"/>
                <w:szCs w:val="18"/>
              </w:rPr>
            </w:pPr>
          </w:p>
        </w:tc>
        <w:tc>
          <w:tcPr>
            <w:tcW w:w="720" w:type="dxa"/>
          </w:tcPr>
          <w:p w14:paraId="135C0E9F" w14:textId="3BEAA189" w:rsidR="008C33CD" w:rsidDel="00A72145" w:rsidRDefault="00000000">
            <w:pPr>
              <w:widowControl w:val="0"/>
              <w:rPr>
                <w:del w:id="791" w:author="John Jackson" w:date="2025-07-03T15:21:00Z" w16du:dateUtc="2025-07-03T13:21:00Z"/>
                <w:sz w:val="18"/>
                <w:szCs w:val="18"/>
              </w:rPr>
            </w:pPr>
            <w:del w:id="792" w:author="John Jackson" w:date="2025-07-03T15:21:00Z" w16du:dateUtc="2025-07-03T13:21:00Z">
              <w:r w:rsidDel="00A72145">
                <w:rPr>
                  <w:sz w:val="18"/>
                  <w:szCs w:val="18"/>
                </w:rPr>
                <w:delText>20.9</w:delText>
              </w:r>
            </w:del>
          </w:p>
          <w:p w14:paraId="4DA9B703" w14:textId="4B0277E6" w:rsidR="008C33CD" w:rsidDel="00A72145" w:rsidRDefault="00000000">
            <w:pPr>
              <w:widowControl w:val="0"/>
              <w:rPr>
                <w:del w:id="793" w:author="John Jackson" w:date="2025-07-03T15:21:00Z" w16du:dateUtc="2025-07-03T13:21:00Z"/>
                <w:sz w:val="18"/>
                <w:szCs w:val="18"/>
              </w:rPr>
            </w:pPr>
            <w:del w:id="794" w:author="John Jackson" w:date="2025-07-03T15:21:00Z" w16du:dateUtc="2025-07-03T13:21:00Z">
              <w:r w:rsidDel="00A72145">
                <w:rPr>
                  <w:sz w:val="18"/>
                  <w:szCs w:val="18"/>
                </w:rPr>
                <w:delText>6±1.28</w:delText>
              </w:r>
            </w:del>
          </w:p>
        </w:tc>
        <w:tc>
          <w:tcPr>
            <w:tcW w:w="705" w:type="dxa"/>
          </w:tcPr>
          <w:p w14:paraId="02DED259" w14:textId="0242032D" w:rsidR="008C33CD" w:rsidDel="00A72145" w:rsidRDefault="00000000">
            <w:pPr>
              <w:widowControl w:val="0"/>
              <w:rPr>
                <w:del w:id="795" w:author="John Jackson" w:date="2025-07-03T15:21:00Z" w16du:dateUtc="2025-07-03T13:21:00Z"/>
                <w:sz w:val="18"/>
                <w:szCs w:val="18"/>
              </w:rPr>
            </w:pPr>
            <w:del w:id="796" w:author="John Jackson" w:date="2025-07-03T15:21:00Z" w16du:dateUtc="2025-07-03T13:21:00Z">
              <w:r w:rsidDel="00A72145">
                <w:rPr>
                  <w:sz w:val="18"/>
                  <w:szCs w:val="18"/>
                </w:rPr>
                <w:delText>21.41</w:delText>
              </w:r>
            </w:del>
          </w:p>
          <w:p w14:paraId="39385528" w14:textId="133BD643" w:rsidR="008C33CD" w:rsidDel="00A72145" w:rsidRDefault="00000000">
            <w:pPr>
              <w:widowControl w:val="0"/>
              <w:rPr>
                <w:del w:id="797" w:author="John Jackson" w:date="2025-07-03T15:21:00Z" w16du:dateUtc="2025-07-03T13:21:00Z"/>
                <w:sz w:val="18"/>
                <w:szCs w:val="18"/>
              </w:rPr>
            </w:pPr>
            <w:del w:id="798" w:author="John Jackson" w:date="2025-07-03T15:21:00Z" w16du:dateUtc="2025-07-03T13:21:00Z">
              <w:r w:rsidDel="00A72145">
                <w:rPr>
                  <w:sz w:val="18"/>
                  <w:szCs w:val="18"/>
                </w:rPr>
                <w:delText>±1.53</w:delText>
              </w:r>
            </w:del>
          </w:p>
        </w:tc>
        <w:tc>
          <w:tcPr>
            <w:tcW w:w="810" w:type="dxa"/>
          </w:tcPr>
          <w:p w14:paraId="4127BB8C" w14:textId="42B53B43" w:rsidR="008C33CD" w:rsidDel="00A72145" w:rsidRDefault="00000000">
            <w:pPr>
              <w:widowControl w:val="0"/>
              <w:rPr>
                <w:del w:id="799" w:author="John Jackson" w:date="2025-07-03T15:21:00Z" w16du:dateUtc="2025-07-03T13:21:00Z"/>
                <w:sz w:val="18"/>
                <w:szCs w:val="18"/>
              </w:rPr>
            </w:pPr>
            <w:del w:id="800" w:author="John Jackson" w:date="2025-07-03T15:21:00Z" w16du:dateUtc="2025-07-03T13:21:00Z">
              <w:r w:rsidDel="00A72145">
                <w:rPr>
                  <w:sz w:val="18"/>
                  <w:szCs w:val="18"/>
                </w:rPr>
                <w:delText>0.023</w:delText>
              </w:r>
            </w:del>
          </w:p>
          <w:p w14:paraId="2C52B670" w14:textId="0B2AD0F9" w:rsidR="008C33CD" w:rsidDel="00A72145" w:rsidRDefault="00000000">
            <w:pPr>
              <w:widowControl w:val="0"/>
              <w:rPr>
                <w:del w:id="801" w:author="John Jackson" w:date="2025-07-03T15:21:00Z" w16du:dateUtc="2025-07-03T13:21:00Z"/>
                <w:sz w:val="18"/>
                <w:szCs w:val="18"/>
              </w:rPr>
            </w:pPr>
            <w:del w:id="802" w:author="John Jackson" w:date="2025-07-03T15:21:00Z" w16du:dateUtc="2025-07-03T13:21:00Z">
              <w:r w:rsidDel="00A72145">
                <w:rPr>
                  <w:sz w:val="18"/>
                  <w:szCs w:val="18"/>
                </w:rPr>
                <w:delText>±0.01</w:delText>
              </w:r>
            </w:del>
          </w:p>
        </w:tc>
        <w:tc>
          <w:tcPr>
            <w:tcW w:w="735" w:type="dxa"/>
          </w:tcPr>
          <w:p w14:paraId="7C2DB296" w14:textId="771DDEF6" w:rsidR="008C33CD" w:rsidDel="00A72145" w:rsidRDefault="00000000">
            <w:pPr>
              <w:widowControl w:val="0"/>
              <w:rPr>
                <w:del w:id="803" w:author="John Jackson" w:date="2025-07-03T15:21:00Z" w16du:dateUtc="2025-07-03T13:21:00Z"/>
                <w:sz w:val="18"/>
                <w:szCs w:val="18"/>
              </w:rPr>
            </w:pPr>
            <w:del w:id="804" w:author="John Jackson" w:date="2025-07-03T15:21:00Z" w16du:dateUtc="2025-07-03T13:21:00Z">
              <w:r w:rsidDel="00A72145">
                <w:rPr>
                  <w:sz w:val="18"/>
                  <w:szCs w:val="18"/>
                </w:rPr>
                <w:delText>67.86</w:delText>
              </w:r>
            </w:del>
          </w:p>
        </w:tc>
      </w:tr>
      <w:tr w:rsidR="008C33CD" w:rsidDel="00A72145" w14:paraId="1EDB8F80" w14:textId="46CB85B4">
        <w:trPr>
          <w:trHeight w:val="380"/>
          <w:del w:id="805" w:author="John Jackson" w:date="2025-07-03T15:21:00Z"/>
        </w:trPr>
        <w:tc>
          <w:tcPr>
            <w:tcW w:w="705" w:type="dxa"/>
            <w:vMerge/>
          </w:tcPr>
          <w:p w14:paraId="45747235" w14:textId="175ED5B0" w:rsidR="008C33CD" w:rsidDel="00A72145" w:rsidRDefault="008C33CD">
            <w:pPr>
              <w:widowControl w:val="0"/>
              <w:pBdr>
                <w:top w:val="nil"/>
                <w:left w:val="nil"/>
                <w:bottom w:val="nil"/>
                <w:right w:val="nil"/>
                <w:between w:val="nil"/>
              </w:pBdr>
              <w:rPr>
                <w:del w:id="806" w:author="John Jackson" w:date="2025-07-03T15:21:00Z" w16du:dateUtc="2025-07-03T13:21:00Z"/>
                <w:sz w:val="18"/>
                <w:szCs w:val="18"/>
              </w:rPr>
            </w:pPr>
          </w:p>
        </w:tc>
        <w:tc>
          <w:tcPr>
            <w:tcW w:w="705" w:type="dxa"/>
            <w:vMerge/>
          </w:tcPr>
          <w:p w14:paraId="1F4E3087" w14:textId="2C387670" w:rsidR="008C33CD" w:rsidDel="00A72145" w:rsidRDefault="008C33CD">
            <w:pPr>
              <w:widowControl w:val="0"/>
              <w:pBdr>
                <w:top w:val="nil"/>
                <w:left w:val="nil"/>
                <w:bottom w:val="nil"/>
                <w:right w:val="nil"/>
                <w:between w:val="nil"/>
              </w:pBdr>
              <w:rPr>
                <w:del w:id="807" w:author="John Jackson" w:date="2025-07-03T15:21:00Z" w16du:dateUtc="2025-07-03T13:21:00Z"/>
                <w:sz w:val="18"/>
                <w:szCs w:val="18"/>
              </w:rPr>
            </w:pPr>
          </w:p>
        </w:tc>
        <w:tc>
          <w:tcPr>
            <w:tcW w:w="705" w:type="dxa"/>
          </w:tcPr>
          <w:p w14:paraId="15A861AB" w14:textId="4A9D6126" w:rsidR="008C33CD" w:rsidDel="00A72145" w:rsidRDefault="00000000">
            <w:pPr>
              <w:widowControl w:val="0"/>
              <w:rPr>
                <w:del w:id="808" w:author="John Jackson" w:date="2025-07-03T15:21:00Z" w16du:dateUtc="2025-07-03T13:21:00Z"/>
                <w:sz w:val="18"/>
                <w:szCs w:val="18"/>
              </w:rPr>
            </w:pPr>
            <w:del w:id="809" w:author="John Jackson" w:date="2025-07-03T15:21:00Z" w16du:dateUtc="2025-07-03T13:21:00Z">
              <w:r w:rsidDel="00A72145">
                <w:rPr>
                  <w:sz w:val="18"/>
                  <w:szCs w:val="18"/>
                </w:rPr>
                <w:delText>♀</w:delText>
              </w:r>
            </w:del>
          </w:p>
        </w:tc>
        <w:tc>
          <w:tcPr>
            <w:tcW w:w="615" w:type="dxa"/>
          </w:tcPr>
          <w:p w14:paraId="77B7A08E" w14:textId="5678B633" w:rsidR="008C33CD" w:rsidDel="00A72145" w:rsidRDefault="00000000">
            <w:pPr>
              <w:widowControl w:val="0"/>
              <w:rPr>
                <w:del w:id="810" w:author="John Jackson" w:date="2025-07-03T15:21:00Z" w16du:dateUtc="2025-07-03T13:21:00Z"/>
                <w:sz w:val="18"/>
                <w:szCs w:val="18"/>
              </w:rPr>
            </w:pPr>
            <w:del w:id="811" w:author="John Jackson" w:date="2025-07-03T15:21:00Z" w16du:dateUtc="2025-07-03T13:21:00Z">
              <w:r w:rsidDel="00A72145">
                <w:rPr>
                  <w:sz w:val="18"/>
                  <w:szCs w:val="18"/>
                </w:rPr>
                <w:delText>22</w:delText>
              </w:r>
            </w:del>
          </w:p>
        </w:tc>
        <w:tc>
          <w:tcPr>
            <w:tcW w:w="825" w:type="dxa"/>
          </w:tcPr>
          <w:p w14:paraId="5A9753B5" w14:textId="4A2ECAC4" w:rsidR="008C33CD" w:rsidDel="00A72145" w:rsidRDefault="00000000">
            <w:pPr>
              <w:widowControl w:val="0"/>
              <w:rPr>
                <w:del w:id="812" w:author="John Jackson" w:date="2025-07-03T15:21:00Z" w16du:dateUtc="2025-07-03T13:21:00Z"/>
                <w:sz w:val="18"/>
                <w:szCs w:val="18"/>
              </w:rPr>
            </w:pPr>
            <w:del w:id="813" w:author="John Jackson" w:date="2025-07-03T15:21:00Z" w16du:dateUtc="2025-07-03T13:21:00Z">
              <w:r w:rsidDel="00A72145">
                <w:rPr>
                  <w:sz w:val="18"/>
                  <w:szCs w:val="18"/>
                </w:rPr>
                <w:delText>10.75</w:delText>
              </w:r>
            </w:del>
          </w:p>
          <w:p w14:paraId="7A7324C9" w14:textId="406BA7A1" w:rsidR="008C33CD" w:rsidDel="00A72145" w:rsidRDefault="00000000">
            <w:pPr>
              <w:widowControl w:val="0"/>
              <w:rPr>
                <w:del w:id="814" w:author="John Jackson" w:date="2025-07-03T15:21:00Z" w16du:dateUtc="2025-07-03T13:21:00Z"/>
                <w:sz w:val="18"/>
                <w:szCs w:val="18"/>
              </w:rPr>
            </w:pPr>
            <w:del w:id="815" w:author="John Jackson" w:date="2025-07-03T15:21:00Z" w16du:dateUtc="2025-07-03T13:21:00Z">
              <w:r w:rsidDel="00A72145">
                <w:rPr>
                  <w:sz w:val="18"/>
                  <w:szCs w:val="18"/>
                </w:rPr>
                <w:delText>±5.89</w:delText>
              </w:r>
            </w:del>
          </w:p>
        </w:tc>
        <w:tc>
          <w:tcPr>
            <w:tcW w:w="855" w:type="dxa"/>
          </w:tcPr>
          <w:p w14:paraId="2E5731A6" w14:textId="1DA619DE" w:rsidR="008C33CD" w:rsidDel="00A72145" w:rsidRDefault="00000000">
            <w:pPr>
              <w:widowControl w:val="0"/>
              <w:rPr>
                <w:del w:id="816" w:author="John Jackson" w:date="2025-07-03T15:21:00Z" w16du:dateUtc="2025-07-03T13:21:00Z"/>
                <w:sz w:val="18"/>
                <w:szCs w:val="18"/>
              </w:rPr>
            </w:pPr>
            <w:del w:id="817" w:author="John Jackson" w:date="2025-07-03T15:21:00Z" w16du:dateUtc="2025-07-03T13:21:00Z">
              <w:r w:rsidDel="00A72145">
                <w:rPr>
                  <w:sz w:val="18"/>
                  <w:szCs w:val="18"/>
                </w:rPr>
                <w:delText>19.96</w:delText>
              </w:r>
            </w:del>
          </w:p>
          <w:p w14:paraId="62188618" w14:textId="5F30B6BD" w:rsidR="008C33CD" w:rsidDel="00A72145" w:rsidRDefault="00000000">
            <w:pPr>
              <w:widowControl w:val="0"/>
              <w:rPr>
                <w:del w:id="818" w:author="John Jackson" w:date="2025-07-03T15:21:00Z" w16du:dateUtc="2025-07-03T13:21:00Z"/>
                <w:sz w:val="18"/>
                <w:szCs w:val="18"/>
              </w:rPr>
            </w:pPr>
            <w:del w:id="819" w:author="John Jackson" w:date="2025-07-03T15:21:00Z" w16du:dateUtc="2025-07-03T13:21:00Z">
              <w:r w:rsidDel="00A72145">
                <w:rPr>
                  <w:sz w:val="18"/>
                  <w:szCs w:val="18"/>
                </w:rPr>
                <w:delText>±2.44</w:delText>
              </w:r>
            </w:del>
          </w:p>
        </w:tc>
        <w:tc>
          <w:tcPr>
            <w:tcW w:w="570" w:type="dxa"/>
            <w:vMerge/>
          </w:tcPr>
          <w:p w14:paraId="61DD29EC" w14:textId="6ADF6851" w:rsidR="008C33CD" w:rsidDel="00A72145" w:rsidRDefault="008C33CD">
            <w:pPr>
              <w:widowControl w:val="0"/>
              <w:pBdr>
                <w:top w:val="nil"/>
                <w:left w:val="nil"/>
                <w:bottom w:val="nil"/>
                <w:right w:val="nil"/>
                <w:between w:val="nil"/>
              </w:pBdr>
              <w:rPr>
                <w:del w:id="820" w:author="John Jackson" w:date="2025-07-03T15:21:00Z" w16du:dateUtc="2025-07-03T13:21:00Z"/>
                <w:sz w:val="18"/>
                <w:szCs w:val="18"/>
              </w:rPr>
            </w:pPr>
          </w:p>
        </w:tc>
        <w:tc>
          <w:tcPr>
            <w:tcW w:w="705" w:type="dxa"/>
            <w:vMerge/>
          </w:tcPr>
          <w:p w14:paraId="7C9E2F74" w14:textId="17B1EEB4" w:rsidR="008C33CD" w:rsidDel="00A72145" w:rsidRDefault="008C33CD">
            <w:pPr>
              <w:widowControl w:val="0"/>
              <w:pBdr>
                <w:top w:val="nil"/>
                <w:left w:val="nil"/>
                <w:bottom w:val="nil"/>
                <w:right w:val="nil"/>
                <w:between w:val="nil"/>
              </w:pBdr>
              <w:rPr>
                <w:del w:id="821" w:author="John Jackson" w:date="2025-07-03T15:21:00Z" w16du:dateUtc="2025-07-03T13:21:00Z"/>
                <w:sz w:val="18"/>
                <w:szCs w:val="18"/>
              </w:rPr>
            </w:pPr>
          </w:p>
        </w:tc>
        <w:tc>
          <w:tcPr>
            <w:tcW w:w="840" w:type="dxa"/>
            <w:vMerge/>
          </w:tcPr>
          <w:p w14:paraId="5B8F647C" w14:textId="201F2BDC" w:rsidR="008C33CD" w:rsidDel="00A72145" w:rsidRDefault="008C33CD">
            <w:pPr>
              <w:widowControl w:val="0"/>
              <w:pBdr>
                <w:top w:val="nil"/>
                <w:left w:val="nil"/>
                <w:bottom w:val="nil"/>
                <w:right w:val="nil"/>
                <w:between w:val="nil"/>
              </w:pBdr>
              <w:rPr>
                <w:del w:id="822" w:author="John Jackson" w:date="2025-07-03T15:21:00Z" w16du:dateUtc="2025-07-03T13:21:00Z"/>
                <w:sz w:val="18"/>
                <w:szCs w:val="18"/>
              </w:rPr>
            </w:pPr>
          </w:p>
        </w:tc>
        <w:tc>
          <w:tcPr>
            <w:tcW w:w="720" w:type="dxa"/>
          </w:tcPr>
          <w:p w14:paraId="270EBFBE" w14:textId="15A87610" w:rsidR="008C33CD" w:rsidDel="00A72145" w:rsidRDefault="00000000">
            <w:pPr>
              <w:widowControl w:val="0"/>
              <w:rPr>
                <w:del w:id="823" w:author="John Jackson" w:date="2025-07-03T15:21:00Z" w16du:dateUtc="2025-07-03T13:21:00Z"/>
                <w:sz w:val="18"/>
                <w:szCs w:val="18"/>
              </w:rPr>
            </w:pPr>
            <w:del w:id="824" w:author="John Jackson" w:date="2025-07-03T15:21:00Z" w16du:dateUtc="2025-07-03T13:21:00Z">
              <w:r w:rsidDel="00A72145">
                <w:rPr>
                  <w:sz w:val="18"/>
                  <w:szCs w:val="18"/>
                </w:rPr>
                <w:delText>21.87</w:delText>
              </w:r>
            </w:del>
          </w:p>
          <w:p w14:paraId="7BDE9591" w14:textId="16EC0C39" w:rsidR="008C33CD" w:rsidDel="00A72145" w:rsidRDefault="00000000">
            <w:pPr>
              <w:widowControl w:val="0"/>
              <w:rPr>
                <w:del w:id="825" w:author="John Jackson" w:date="2025-07-03T15:21:00Z" w16du:dateUtc="2025-07-03T13:21:00Z"/>
                <w:sz w:val="18"/>
                <w:szCs w:val="18"/>
              </w:rPr>
            </w:pPr>
            <w:del w:id="826" w:author="John Jackson" w:date="2025-07-03T15:21:00Z" w16du:dateUtc="2025-07-03T13:21:00Z">
              <w:r w:rsidDel="00A72145">
                <w:rPr>
                  <w:sz w:val="18"/>
                  <w:szCs w:val="18"/>
                </w:rPr>
                <w:delText>±1.26</w:delText>
              </w:r>
            </w:del>
          </w:p>
        </w:tc>
        <w:tc>
          <w:tcPr>
            <w:tcW w:w="705" w:type="dxa"/>
          </w:tcPr>
          <w:p w14:paraId="251CC8B3" w14:textId="5244C254" w:rsidR="008C33CD" w:rsidDel="00A72145" w:rsidRDefault="00000000">
            <w:pPr>
              <w:widowControl w:val="0"/>
              <w:rPr>
                <w:del w:id="827" w:author="John Jackson" w:date="2025-07-03T15:21:00Z" w16du:dateUtc="2025-07-03T13:21:00Z"/>
                <w:sz w:val="18"/>
                <w:szCs w:val="18"/>
              </w:rPr>
            </w:pPr>
            <w:del w:id="828" w:author="John Jackson" w:date="2025-07-03T15:21:00Z" w16du:dateUtc="2025-07-03T13:21:00Z">
              <w:r w:rsidDel="00A72145">
                <w:rPr>
                  <w:sz w:val="18"/>
                  <w:szCs w:val="18"/>
                </w:rPr>
                <w:delText>22.67</w:delText>
              </w:r>
            </w:del>
          </w:p>
          <w:p w14:paraId="5C4C3997" w14:textId="571109FC" w:rsidR="008C33CD" w:rsidDel="00A72145" w:rsidRDefault="00000000">
            <w:pPr>
              <w:widowControl w:val="0"/>
              <w:rPr>
                <w:del w:id="829" w:author="John Jackson" w:date="2025-07-03T15:21:00Z" w16du:dateUtc="2025-07-03T13:21:00Z"/>
                <w:sz w:val="18"/>
                <w:szCs w:val="18"/>
              </w:rPr>
            </w:pPr>
            <w:del w:id="830" w:author="John Jackson" w:date="2025-07-03T15:21:00Z" w16du:dateUtc="2025-07-03T13:21:00Z">
              <w:r w:rsidDel="00A72145">
                <w:rPr>
                  <w:sz w:val="18"/>
                  <w:szCs w:val="18"/>
                </w:rPr>
                <w:delText>±1.32</w:delText>
              </w:r>
            </w:del>
          </w:p>
        </w:tc>
        <w:tc>
          <w:tcPr>
            <w:tcW w:w="810" w:type="dxa"/>
          </w:tcPr>
          <w:p w14:paraId="734A4964" w14:textId="25C94D89" w:rsidR="008C33CD" w:rsidDel="00A72145" w:rsidRDefault="00000000">
            <w:pPr>
              <w:widowControl w:val="0"/>
              <w:rPr>
                <w:del w:id="831" w:author="John Jackson" w:date="2025-07-03T15:21:00Z" w16du:dateUtc="2025-07-03T13:21:00Z"/>
                <w:sz w:val="18"/>
                <w:szCs w:val="18"/>
              </w:rPr>
            </w:pPr>
            <w:del w:id="832" w:author="John Jackson" w:date="2025-07-03T15:21:00Z" w16du:dateUtc="2025-07-03T13:21:00Z">
              <w:r w:rsidDel="00A72145">
                <w:rPr>
                  <w:sz w:val="18"/>
                  <w:szCs w:val="18"/>
                </w:rPr>
                <w:delText>0.027</w:delText>
              </w:r>
            </w:del>
          </w:p>
          <w:p w14:paraId="03EE84FB" w14:textId="25D32CE2" w:rsidR="008C33CD" w:rsidDel="00A72145" w:rsidRDefault="00000000">
            <w:pPr>
              <w:widowControl w:val="0"/>
              <w:rPr>
                <w:del w:id="833" w:author="John Jackson" w:date="2025-07-03T15:21:00Z" w16du:dateUtc="2025-07-03T13:21:00Z"/>
                <w:sz w:val="18"/>
                <w:szCs w:val="18"/>
              </w:rPr>
            </w:pPr>
            <w:del w:id="834" w:author="John Jackson" w:date="2025-07-03T15:21:00Z" w16du:dateUtc="2025-07-03T13:21:00Z">
              <w:r w:rsidDel="00A72145">
                <w:rPr>
                  <w:sz w:val="18"/>
                  <w:szCs w:val="18"/>
                </w:rPr>
                <w:delText>±0.008</w:delText>
              </w:r>
            </w:del>
          </w:p>
        </w:tc>
        <w:tc>
          <w:tcPr>
            <w:tcW w:w="735" w:type="dxa"/>
          </w:tcPr>
          <w:p w14:paraId="70704A34" w14:textId="53503343" w:rsidR="008C33CD" w:rsidDel="00A72145" w:rsidRDefault="00000000">
            <w:pPr>
              <w:widowControl w:val="0"/>
              <w:rPr>
                <w:del w:id="835" w:author="John Jackson" w:date="2025-07-03T15:21:00Z" w16du:dateUtc="2025-07-03T13:21:00Z"/>
                <w:sz w:val="18"/>
                <w:szCs w:val="18"/>
              </w:rPr>
            </w:pPr>
            <w:del w:id="836" w:author="John Jackson" w:date="2025-07-03T15:21:00Z" w16du:dateUtc="2025-07-03T13:21:00Z">
              <w:r w:rsidDel="00A72145">
                <w:rPr>
                  <w:sz w:val="18"/>
                  <w:szCs w:val="18"/>
                </w:rPr>
                <w:delText>81.82</w:delText>
              </w:r>
            </w:del>
          </w:p>
        </w:tc>
      </w:tr>
      <w:tr w:rsidR="008C33CD" w:rsidDel="00A72145" w14:paraId="04DA443A" w14:textId="3F2A64F5">
        <w:trPr>
          <w:trHeight w:val="380"/>
          <w:del w:id="837" w:author="John Jackson" w:date="2025-07-03T15:21:00Z"/>
        </w:trPr>
        <w:tc>
          <w:tcPr>
            <w:tcW w:w="705" w:type="dxa"/>
            <w:vMerge w:val="restart"/>
          </w:tcPr>
          <w:p w14:paraId="681CD679" w14:textId="745D1748" w:rsidR="008C33CD" w:rsidDel="00A72145" w:rsidRDefault="00000000">
            <w:pPr>
              <w:widowControl w:val="0"/>
              <w:rPr>
                <w:del w:id="838" w:author="John Jackson" w:date="2025-07-03T15:21:00Z" w16du:dateUtc="2025-07-03T13:21:00Z"/>
                <w:b/>
                <w:sz w:val="18"/>
                <w:szCs w:val="18"/>
              </w:rPr>
            </w:pPr>
            <w:del w:id="839" w:author="John Jackson" w:date="2025-07-03T15:21:00Z" w16du:dateUtc="2025-07-03T13:21:00Z">
              <w:r w:rsidDel="00A72145">
                <w:rPr>
                  <w:b/>
                  <w:sz w:val="18"/>
                  <w:szCs w:val="18"/>
                </w:rPr>
                <w:delText>29</w:delText>
              </w:r>
            </w:del>
          </w:p>
        </w:tc>
        <w:tc>
          <w:tcPr>
            <w:tcW w:w="705" w:type="dxa"/>
            <w:vMerge w:val="restart"/>
          </w:tcPr>
          <w:p w14:paraId="355CC9E8" w14:textId="3BB021E1" w:rsidR="008C33CD" w:rsidDel="00A72145" w:rsidRDefault="00000000">
            <w:pPr>
              <w:widowControl w:val="0"/>
              <w:rPr>
                <w:del w:id="840" w:author="John Jackson" w:date="2025-07-03T15:21:00Z" w16du:dateUtc="2025-07-03T13:21:00Z"/>
                <w:b/>
                <w:sz w:val="18"/>
                <w:szCs w:val="18"/>
              </w:rPr>
            </w:pPr>
            <w:del w:id="841" w:author="John Jackson" w:date="2025-07-03T15:21:00Z" w16du:dateUtc="2025-07-03T13:21:00Z">
              <w:r w:rsidDel="00A72145">
                <w:rPr>
                  <w:b/>
                  <w:sz w:val="18"/>
                  <w:szCs w:val="18"/>
                </w:rPr>
                <w:delText>Ma</w:delText>
              </w:r>
            </w:del>
          </w:p>
        </w:tc>
        <w:tc>
          <w:tcPr>
            <w:tcW w:w="705" w:type="dxa"/>
          </w:tcPr>
          <w:p w14:paraId="43BA9CFA" w14:textId="665D966A" w:rsidR="008C33CD" w:rsidDel="00A72145" w:rsidRDefault="00000000">
            <w:pPr>
              <w:widowControl w:val="0"/>
              <w:rPr>
                <w:del w:id="842" w:author="John Jackson" w:date="2025-07-03T15:21:00Z" w16du:dateUtc="2025-07-03T13:21:00Z"/>
                <w:sz w:val="18"/>
                <w:szCs w:val="18"/>
              </w:rPr>
            </w:pPr>
            <w:del w:id="843" w:author="John Jackson" w:date="2025-07-03T15:21:00Z" w16du:dateUtc="2025-07-03T13:21:00Z">
              <w:r w:rsidDel="00A72145">
                <w:rPr>
                  <w:sz w:val="18"/>
                  <w:szCs w:val="18"/>
                </w:rPr>
                <w:delText>g</w:delText>
              </w:r>
            </w:del>
          </w:p>
        </w:tc>
        <w:tc>
          <w:tcPr>
            <w:tcW w:w="615" w:type="dxa"/>
          </w:tcPr>
          <w:p w14:paraId="6924F889" w14:textId="1BDEA0A9" w:rsidR="008C33CD" w:rsidDel="00A72145" w:rsidRDefault="00000000">
            <w:pPr>
              <w:widowControl w:val="0"/>
              <w:rPr>
                <w:del w:id="844" w:author="John Jackson" w:date="2025-07-03T15:21:00Z" w16du:dateUtc="2025-07-03T13:21:00Z"/>
                <w:sz w:val="18"/>
                <w:szCs w:val="18"/>
              </w:rPr>
            </w:pPr>
            <w:del w:id="845" w:author="John Jackson" w:date="2025-07-03T15:21:00Z" w16du:dateUtc="2025-07-03T13:21:00Z">
              <w:r w:rsidDel="00A72145">
                <w:rPr>
                  <w:sz w:val="18"/>
                  <w:szCs w:val="18"/>
                </w:rPr>
                <w:delText>12</w:delText>
              </w:r>
            </w:del>
          </w:p>
        </w:tc>
        <w:tc>
          <w:tcPr>
            <w:tcW w:w="825" w:type="dxa"/>
          </w:tcPr>
          <w:p w14:paraId="4A5F982E" w14:textId="3A6C4F15" w:rsidR="008C33CD" w:rsidDel="00A72145" w:rsidRDefault="00000000">
            <w:pPr>
              <w:widowControl w:val="0"/>
              <w:rPr>
                <w:del w:id="846" w:author="John Jackson" w:date="2025-07-03T15:21:00Z" w16du:dateUtc="2025-07-03T13:21:00Z"/>
                <w:sz w:val="18"/>
                <w:szCs w:val="18"/>
              </w:rPr>
            </w:pPr>
            <w:del w:id="847" w:author="John Jackson" w:date="2025-07-03T15:21:00Z" w16du:dateUtc="2025-07-03T13:21:00Z">
              <w:r w:rsidDel="00A72145">
                <w:rPr>
                  <w:sz w:val="18"/>
                  <w:szCs w:val="18"/>
                </w:rPr>
                <w:delText>23.18</w:delText>
              </w:r>
            </w:del>
          </w:p>
          <w:p w14:paraId="505DF294" w14:textId="14148F11" w:rsidR="008C33CD" w:rsidDel="00A72145" w:rsidRDefault="00000000">
            <w:pPr>
              <w:widowControl w:val="0"/>
              <w:rPr>
                <w:del w:id="848" w:author="John Jackson" w:date="2025-07-03T15:21:00Z" w16du:dateUtc="2025-07-03T13:21:00Z"/>
                <w:sz w:val="18"/>
                <w:szCs w:val="18"/>
              </w:rPr>
            </w:pPr>
            <w:del w:id="849" w:author="John Jackson" w:date="2025-07-03T15:21:00Z" w16du:dateUtc="2025-07-03T13:21:00Z">
              <w:r w:rsidDel="00A72145">
                <w:rPr>
                  <w:sz w:val="18"/>
                  <w:szCs w:val="18"/>
                </w:rPr>
                <w:delText>±14.61</w:delText>
              </w:r>
            </w:del>
          </w:p>
        </w:tc>
        <w:tc>
          <w:tcPr>
            <w:tcW w:w="855" w:type="dxa"/>
          </w:tcPr>
          <w:p w14:paraId="3F2FF7C0" w14:textId="5456D2A2" w:rsidR="008C33CD" w:rsidDel="00A72145" w:rsidRDefault="00000000">
            <w:pPr>
              <w:widowControl w:val="0"/>
              <w:rPr>
                <w:del w:id="850" w:author="John Jackson" w:date="2025-07-03T15:21:00Z" w16du:dateUtc="2025-07-03T13:21:00Z"/>
                <w:sz w:val="18"/>
                <w:szCs w:val="18"/>
              </w:rPr>
            </w:pPr>
            <w:del w:id="851" w:author="John Jackson" w:date="2025-07-03T15:21:00Z" w16du:dateUtc="2025-07-03T13:21:00Z">
              <w:r w:rsidDel="00A72145">
                <w:rPr>
                  <w:sz w:val="18"/>
                  <w:szCs w:val="18"/>
                </w:rPr>
                <w:delText>15.44</w:delText>
              </w:r>
            </w:del>
          </w:p>
          <w:p w14:paraId="2E404E61" w14:textId="7C9B374F" w:rsidR="008C33CD" w:rsidDel="00A72145" w:rsidRDefault="00000000">
            <w:pPr>
              <w:widowControl w:val="0"/>
              <w:rPr>
                <w:del w:id="852" w:author="John Jackson" w:date="2025-07-03T15:21:00Z" w16du:dateUtc="2025-07-03T13:21:00Z"/>
                <w:sz w:val="18"/>
                <w:szCs w:val="18"/>
              </w:rPr>
            </w:pPr>
            <w:del w:id="853" w:author="John Jackson" w:date="2025-07-03T15:21:00Z" w16du:dateUtc="2025-07-03T13:21:00Z">
              <w:r w:rsidDel="00A72145">
                <w:rPr>
                  <w:sz w:val="18"/>
                  <w:szCs w:val="18"/>
                </w:rPr>
                <w:delText>±2.79</w:delText>
              </w:r>
            </w:del>
          </w:p>
        </w:tc>
        <w:tc>
          <w:tcPr>
            <w:tcW w:w="570" w:type="dxa"/>
            <w:vMerge w:val="restart"/>
          </w:tcPr>
          <w:p w14:paraId="740B999B" w14:textId="1A978F7A" w:rsidR="008C33CD" w:rsidDel="00A72145" w:rsidRDefault="00000000">
            <w:pPr>
              <w:widowControl w:val="0"/>
              <w:rPr>
                <w:del w:id="854" w:author="John Jackson" w:date="2025-07-03T15:21:00Z" w16du:dateUtc="2025-07-03T13:21:00Z"/>
                <w:sz w:val="18"/>
                <w:szCs w:val="18"/>
              </w:rPr>
            </w:pPr>
            <w:del w:id="855" w:author="John Jackson" w:date="2025-07-03T15:21:00Z" w16du:dateUtc="2025-07-03T13:21:00Z">
              <w:r w:rsidDel="00A72145">
                <w:rPr>
                  <w:sz w:val="18"/>
                  <w:szCs w:val="18"/>
                </w:rPr>
                <w:delText>75</w:delText>
              </w:r>
            </w:del>
          </w:p>
        </w:tc>
        <w:tc>
          <w:tcPr>
            <w:tcW w:w="705" w:type="dxa"/>
            <w:vMerge w:val="restart"/>
          </w:tcPr>
          <w:p w14:paraId="7C10BC40" w14:textId="067A2BB0" w:rsidR="008C33CD" w:rsidDel="00A72145" w:rsidRDefault="00000000">
            <w:pPr>
              <w:widowControl w:val="0"/>
              <w:rPr>
                <w:del w:id="856" w:author="John Jackson" w:date="2025-07-03T15:21:00Z" w16du:dateUtc="2025-07-03T13:21:00Z"/>
                <w:sz w:val="18"/>
                <w:szCs w:val="18"/>
              </w:rPr>
            </w:pPr>
            <w:del w:id="857" w:author="John Jackson" w:date="2025-07-03T15:21:00Z" w16du:dateUtc="2025-07-03T13:21:00Z">
              <w:r w:rsidDel="00A72145">
                <w:rPr>
                  <w:sz w:val="18"/>
                  <w:szCs w:val="18"/>
                </w:rPr>
                <w:delText>9.40</w:delText>
              </w:r>
            </w:del>
          </w:p>
          <w:p w14:paraId="2912E780" w14:textId="23666BB0" w:rsidR="008C33CD" w:rsidDel="00A72145" w:rsidRDefault="00000000">
            <w:pPr>
              <w:widowControl w:val="0"/>
              <w:rPr>
                <w:del w:id="858" w:author="John Jackson" w:date="2025-07-03T15:21:00Z" w16du:dateUtc="2025-07-03T13:21:00Z"/>
                <w:sz w:val="18"/>
                <w:szCs w:val="18"/>
              </w:rPr>
            </w:pPr>
            <w:del w:id="859" w:author="John Jackson" w:date="2025-07-03T15:21:00Z" w16du:dateUtc="2025-07-03T13:21:00Z">
              <w:r w:rsidDel="00A72145">
                <w:rPr>
                  <w:sz w:val="18"/>
                  <w:szCs w:val="18"/>
                </w:rPr>
                <w:delText>±2.58</w:delText>
              </w:r>
            </w:del>
          </w:p>
        </w:tc>
        <w:tc>
          <w:tcPr>
            <w:tcW w:w="840" w:type="dxa"/>
            <w:vMerge w:val="restart"/>
          </w:tcPr>
          <w:p w14:paraId="5547E3E7" w14:textId="062454AB" w:rsidR="008C33CD" w:rsidDel="00A72145" w:rsidRDefault="00000000">
            <w:pPr>
              <w:widowControl w:val="0"/>
              <w:rPr>
                <w:del w:id="860" w:author="John Jackson" w:date="2025-07-03T15:21:00Z" w16du:dateUtc="2025-07-03T13:21:00Z"/>
                <w:sz w:val="18"/>
                <w:szCs w:val="18"/>
              </w:rPr>
            </w:pPr>
            <w:del w:id="861" w:author="John Jackson" w:date="2025-07-03T15:21:00Z" w16du:dateUtc="2025-07-03T13:21:00Z">
              <w:r w:rsidDel="00A72145">
                <w:rPr>
                  <w:sz w:val="18"/>
                  <w:szCs w:val="18"/>
                </w:rPr>
                <w:delText>0.025</w:delText>
              </w:r>
            </w:del>
          </w:p>
          <w:p w14:paraId="41FEFCEB" w14:textId="7BD458C1" w:rsidR="008C33CD" w:rsidDel="00A72145" w:rsidRDefault="00000000">
            <w:pPr>
              <w:widowControl w:val="0"/>
              <w:rPr>
                <w:del w:id="862" w:author="John Jackson" w:date="2025-07-03T15:21:00Z" w16du:dateUtc="2025-07-03T13:21:00Z"/>
                <w:sz w:val="18"/>
                <w:szCs w:val="18"/>
              </w:rPr>
            </w:pPr>
            <w:del w:id="863" w:author="John Jackson" w:date="2025-07-03T15:21:00Z" w16du:dateUtc="2025-07-03T13:21:00Z">
              <w:r w:rsidDel="00A72145">
                <w:rPr>
                  <w:sz w:val="18"/>
                  <w:szCs w:val="18"/>
                </w:rPr>
                <w:delText>±0.017</w:delText>
              </w:r>
            </w:del>
          </w:p>
        </w:tc>
        <w:tc>
          <w:tcPr>
            <w:tcW w:w="720" w:type="dxa"/>
          </w:tcPr>
          <w:p w14:paraId="6E39A1B4" w14:textId="5A011E1B" w:rsidR="008C33CD" w:rsidDel="00A72145" w:rsidRDefault="00000000">
            <w:pPr>
              <w:widowControl w:val="0"/>
              <w:rPr>
                <w:del w:id="864" w:author="John Jackson" w:date="2025-07-03T15:21:00Z" w16du:dateUtc="2025-07-03T13:21:00Z"/>
                <w:sz w:val="18"/>
                <w:szCs w:val="18"/>
              </w:rPr>
            </w:pPr>
            <w:del w:id="865" w:author="John Jackson" w:date="2025-07-03T15:21:00Z" w16du:dateUtc="2025-07-03T13:21:00Z">
              <w:r w:rsidDel="00A72145">
                <w:rPr>
                  <w:sz w:val="18"/>
                  <w:szCs w:val="18"/>
                </w:rPr>
                <w:delText>22.26</w:delText>
              </w:r>
            </w:del>
          </w:p>
          <w:p w14:paraId="33FD6A88" w14:textId="517B9A6B" w:rsidR="008C33CD" w:rsidDel="00A72145" w:rsidRDefault="00000000">
            <w:pPr>
              <w:widowControl w:val="0"/>
              <w:rPr>
                <w:del w:id="866" w:author="John Jackson" w:date="2025-07-03T15:21:00Z" w16du:dateUtc="2025-07-03T13:21:00Z"/>
                <w:sz w:val="18"/>
                <w:szCs w:val="18"/>
              </w:rPr>
            </w:pPr>
            <w:del w:id="867" w:author="John Jackson" w:date="2025-07-03T15:21:00Z" w16du:dateUtc="2025-07-03T13:21:00Z">
              <w:r w:rsidDel="00A72145">
                <w:rPr>
                  <w:sz w:val="18"/>
                  <w:szCs w:val="18"/>
                </w:rPr>
                <w:delText>±1.44</w:delText>
              </w:r>
            </w:del>
          </w:p>
        </w:tc>
        <w:tc>
          <w:tcPr>
            <w:tcW w:w="705" w:type="dxa"/>
          </w:tcPr>
          <w:p w14:paraId="1BECABB7" w14:textId="5DF8E6E9" w:rsidR="008C33CD" w:rsidDel="00A72145" w:rsidRDefault="00000000">
            <w:pPr>
              <w:widowControl w:val="0"/>
              <w:rPr>
                <w:del w:id="868" w:author="John Jackson" w:date="2025-07-03T15:21:00Z" w16du:dateUtc="2025-07-03T13:21:00Z"/>
                <w:sz w:val="18"/>
                <w:szCs w:val="18"/>
              </w:rPr>
            </w:pPr>
            <w:del w:id="869" w:author="John Jackson" w:date="2025-07-03T15:21:00Z" w16du:dateUtc="2025-07-03T13:21:00Z">
              <w:r w:rsidDel="00A72145">
                <w:rPr>
                  <w:sz w:val="18"/>
                  <w:szCs w:val="18"/>
                </w:rPr>
                <w:delText>23.19</w:delText>
              </w:r>
            </w:del>
          </w:p>
          <w:p w14:paraId="618449D2" w14:textId="3819A1B8" w:rsidR="008C33CD" w:rsidDel="00A72145" w:rsidRDefault="00000000">
            <w:pPr>
              <w:widowControl w:val="0"/>
              <w:rPr>
                <w:del w:id="870" w:author="John Jackson" w:date="2025-07-03T15:21:00Z" w16du:dateUtc="2025-07-03T13:21:00Z"/>
                <w:sz w:val="18"/>
                <w:szCs w:val="18"/>
              </w:rPr>
            </w:pPr>
            <w:del w:id="871" w:author="John Jackson" w:date="2025-07-03T15:21:00Z" w16du:dateUtc="2025-07-03T13:21:00Z">
              <w:r w:rsidDel="00A72145">
                <w:rPr>
                  <w:sz w:val="18"/>
                  <w:szCs w:val="18"/>
                </w:rPr>
                <w:delText>±1.28</w:delText>
              </w:r>
            </w:del>
          </w:p>
        </w:tc>
        <w:tc>
          <w:tcPr>
            <w:tcW w:w="810" w:type="dxa"/>
          </w:tcPr>
          <w:p w14:paraId="2B10DBED" w14:textId="0D230F8C" w:rsidR="008C33CD" w:rsidDel="00A72145" w:rsidRDefault="00000000">
            <w:pPr>
              <w:widowControl w:val="0"/>
              <w:rPr>
                <w:del w:id="872" w:author="John Jackson" w:date="2025-07-03T15:21:00Z" w16du:dateUtc="2025-07-03T13:21:00Z"/>
                <w:sz w:val="18"/>
                <w:szCs w:val="18"/>
              </w:rPr>
            </w:pPr>
            <w:del w:id="873" w:author="John Jackson" w:date="2025-07-03T15:21:00Z" w16du:dateUtc="2025-07-03T13:21:00Z">
              <w:r w:rsidDel="00A72145">
                <w:rPr>
                  <w:sz w:val="18"/>
                  <w:szCs w:val="18"/>
                </w:rPr>
                <w:delText>0.309</w:delText>
              </w:r>
            </w:del>
          </w:p>
          <w:p w14:paraId="40D1D662" w14:textId="59ACB2F3" w:rsidR="008C33CD" w:rsidDel="00A72145" w:rsidRDefault="00000000">
            <w:pPr>
              <w:widowControl w:val="0"/>
              <w:rPr>
                <w:del w:id="874" w:author="John Jackson" w:date="2025-07-03T15:21:00Z" w16du:dateUtc="2025-07-03T13:21:00Z"/>
                <w:sz w:val="18"/>
                <w:szCs w:val="18"/>
              </w:rPr>
            </w:pPr>
            <w:del w:id="875" w:author="John Jackson" w:date="2025-07-03T15:21:00Z" w16du:dateUtc="2025-07-03T13:21:00Z">
              <w:r w:rsidDel="00A72145">
                <w:rPr>
                  <w:sz w:val="18"/>
                  <w:szCs w:val="18"/>
                </w:rPr>
                <w:delText>±0.011</w:delText>
              </w:r>
            </w:del>
          </w:p>
        </w:tc>
        <w:tc>
          <w:tcPr>
            <w:tcW w:w="735" w:type="dxa"/>
          </w:tcPr>
          <w:p w14:paraId="4D1A4BC9" w14:textId="013090A9" w:rsidR="008C33CD" w:rsidDel="00A72145" w:rsidRDefault="00000000">
            <w:pPr>
              <w:widowControl w:val="0"/>
              <w:rPr>
                <w:del w:id="876" w:author="John Jackson" w:date="2025-07-03T15:21:00Z" w16du:dateUtc="2025-07-03T13:21:00Z"/>
                <w:sz w:val="18"/>
                <w:szCs w:val="18"/>
              </w:rPr>
            </w:pPr>
            <w:del w:id="877" w:author="John Jackson" w:date="2025-07-03T15:21:00Z" w16du:dateUtc="2025-07-03T13:21:00Z">
              <w:r w:rsidDel="00A72145">
                <w:rPr>
                  <w:sz w:val="18"/>
                  <w:szCs w:val="18"/>
                </w:rPr>
                <w:delText>66.67</w:delText>
              </w:r>
            </w:del>
          </w:p>
        </w:tc>
      </w:tr>
      <w:tr w:rsidR="008C33CD" w:rsidDel="00A72145" w14:paraId="79F7C4D8" w14:textId="2CCFB842">
        <w:trPr>
          <w:trHeight w:val="431"/>
          <w:del w:id="878" w:author="John Jackson" w:date="2025-07-03T15:21:00Z"/>
        </w:trPr>
        <w:tc>
          <w:tcPr>
            <w:tcW w:w="705" w:type="dxa"/>
            <w:vMerge/>
          </w:tcPr>
          <w:p w14:paraId="44780F41" w14:textId="586FE25F" w:rsidR="008C33CD" w:rsidDel="00A72145" w:rsidRDefault="008C33CD">
            <w:pPr>
              <w:widowControl w:val="0"/>
              <w:pBdr>
                <w:top w:val="nil"/>
                <w:left w:val="nil"/>
                <w:bottom w:val="nil"/>
                <w:right w:val="nil"/>
                <w:between w:val="nil"/>
              </w:pBdr>
              <w:rPr>
                <w:del w:id="879" w:author="John Jackson" w:date="2025-07-03T15:21:00Z" w16du:dateUtc="2025-07-03T13:21:00Z"/>
                <w:sz w:val="18"/>
                <w:szCs w:val="18"/>
              </w:rPr>
            </w:pPr>
          </w:p>
        </w:tc>
        <w:tc>
          <w:tcPr>
            <w:tcW w:w="705" w:type="dxa"/>
            <w:vMerge/>
          </w:tcPr>
          <w:p w14:paraId="4CEE1491" w14:textId="574C33DF" w:rsidR="008C33CD" w:rsidDel="00A72145" w:rsidRDefault="008C33CD">
            <w:pPr>
              <w:widowControl w:val="0"/>
              <w:pBdr>
                <w:top w:val="nil"/>
                <w:left w:val="nil"/>
                <w:bottom w:val="nil"/>
                <w:right w:val="nil"/>
                <w:between w:val="nil"/>
              </w:pBdr>
              <w:rPr>
                <w:del w:id="880" w:author="John Jackson" w:date="2025-07-03T15:21:00Z" w16du:dateUtc="2025-07-03T13:21:00Z"/>
                <w:sz w:val="18"/>
                <w:szCs w:val="18"/>
              </w:rPr>
            </w:pPr>
          </w:p>
        </w:tc>
        <w:tc>
          <w:tcPr>
            <w:tcW w:w="705" w:type="dxa"/>
          </w:tcPr>
          <w:p w14:paraId="6497E45A" w14:textId="346C6666" w:rsidR="008C33CD" w:rsidDel="00A72145" w:rsidRDefault="00000000">
            <w:pPr>
              <w:widowControl w:val="0"/>
              <w:rPr>
                <w:del w:id="881" w:author="John Jackson" w:date="2025-07-03T15:21:00Z" w16du:dateUtc="2025-07-03T13:21:00Z"/>
                <w:sz w:val="18"/>
                <w:szCs w:val="18"/>
              </w:rPr>
            </w:pPr>
            <w:del w:id="882" w:author="John Jackson" w:date="2025-07-03T15:21:00Z" w16du:dateUtc="2025-07-03T13:21:00Z">
              <w:r w:rsidDel="00A72145">
                <w:rPr>
                  <w:sz w:val="18"/>
                  <w:szCs w:val="18"/>
                </w:rPr>
                <w:delText>♂</w:delText>
              </w:r>
            </w:del>
          </w:p>
        </w:tc>
        <w:tc>
          <w:tcPr>
            <w:tcW w:w="615" w:type="dxa"/>
          </w:tcPr>
          <w:p w14:paraId="32203D31" w14:textId="6CC38884" w:rsidR="008C33CD" w:rsidDel="00A72145" w:rsidRDefault="00000000">
            <w:pPr>
              <w:widowControl w:val="0"/>
              <w:rPr>
                <w:del w:id="883" w:author="John Jackson" w:date="2025-07-03T15:21:00Z" w16du:dateUtc="2025-07-03T13:21:00Z"/>
                <w:sz w:val="18"/>
                <w:szCs w:val="18"/>
              </w:rPr>
            </w:pPr>
            <w:del w:id="884" w:author="John Jackson" w:date="2025-07-03T15:21:00Z" w16du:dateUtc="2025-07-03T13:21:00Z">
              <w:r w:rsidDel="00A72145">
                <w:rPr>
                  <w:sz w:val="18"/>
                  <w:szCs w:val="18"/>
                </w:rPr>
                <w:delText>3</w:delText>
              </w:r>
            </w:del>
          </w:p>
        </w:tc>
        <w:tc>
          <w:tcPr>
            <w:tcW w:w="825" w:type="dxa"/>
          </w:tcPr>
          <w:p w14:paraId="19D85B3E" w14:textId="091E285F" w:rsidR="008C33CD" w:rsidDel="00A72145" w:rsidRDefault="00000000">
            <w:pPr>
              <w:widowControl w:val="0"/>
              <w:rPr>
                <w:del w:id="885" w:author="John Jackson" w:date="2025-07-03T15:21:00Z" w16du:dateUtc="2025-07-03T13:21:00Z"/>
                <w:sz w:val="18"/>
                <w:szCs w:val="18"/>
              </w:rPr>
            </w:pPr>
            <w:del w:id="886" w:author="John Jackson" w:date="2025-07-03T15:21:00Z" w16du:dateUtc="2025-07-03T13:21:00Z">
              <w:r w:rsidDel="00A72145">
                <w:rPr>
                  <w:sz w:val="18"/>
                  <w:szCs w:val="18"/>
                </w:rPr>
                <w:delText>14.67</w:delText>
              </w:r>
            </w:del>
          </w:p>
          <w:p w14:paraId="1C311638" w14:textId="3A5FB76A" w:rsidR="008C33CD" w:rsidDel="00A72145" w:rsidRDefault="00000000">
            <w:pPr>
              <w:widowControl w:val="0"/>
              <w:rPr>
                <w:del w:id="887" w:author="John Jackson" w:date="2025-07-03T15:21:00Z" w16du:dateUtc="2025-07-03T13:21:00Z"/>
                <w:sz w:val="18"/>
                <w:szCs w:val="18"/>
              </w:rPr>
            </w:pPr>
            <w:del w:id="888" w:author="John Jackson" w:date="2025-07-03T15:21:00Z" w16du:dateUtc="2025-07-03T13:21:00Z">
              <w:r w:rsidDel="00A72145">
                <w:rPr>
                  <w:sz w:val="18"/>
                  <w:szCs w:val="18"/>
                </w:rPr>
                <w:delText>±1.15</w:delText>
              </w:r>
            </w:del>
          </w:p>
        </w:tc>
        <w:tc>
          <w:tcPr>
            <w:tcW w:w="855" w:type="dxa"/>
          </w:tcPr>
          <w:p w14:paraId="222E1AC4" w14:textId="4146BC69" w:rsidR="008C33CD" w:rsidDel="00A72145" w:rsidRDefault="00000000">
            <w:pPr>
              <w:widowControl w:val="0"/>
              <w:rPr>
                <w:del w:id="889" w:author="John Jackson" w:date="2025-07-03T15:21:00Z" w16du:dateUtc="2025-07-03T13:21:00Z"/>
                <w:sz w:val="18"/>
                <w:szCs w:val="18"/>
              </w:rPr>
            </w:pPr>
            <w:del w:id="890" w:author="John Jackson" w:date="2025-07-03T15:21:00Z" w16du:dateUtc="2025-07-03T13:21:00Z">
              <w:r w:rsidDel="00A72145">
                <w:rPr>
                  <w:sz w:val="18"/>
                  <w:szCs w:val="18"/>
                </w:rPr>
                <w:delText>14.00</w:delText>
              </w:r>
            </w:del>
          </w:p>
          <w:p w14:paraId="5DC5A26D" w14:textId="6D36D2AD" w:rsidR="008C33CD" w:rsidDel="00A72145" w:rsidRDefault="00000000">
            <w:pPr>
              <w:widowControl w:val="0"/>
              <w:rPr>
                <w:del w:id="891" w:author="John Jackson" w:date="2025-07-03T15:21:00Z" w16du:dateUtc="2025-07-03T13:21:00Z"/>
                <w:sz w:val="18"/>
                <w:szCs w:val="18"/>
              </w:rPr>
            </w:pPr>
            <w:del w:id="892" w:author="John Jackson" w:date="2025-07-03T15:21:00Z" w16du:dateUtc="2025-07-03T13:21:00Z">
              <w:r w:rsidDel="00A72145">
                <w:rPr>
                  <w:sz w:val="18"/>
                  <w:szCs w:val="18"/>
                </w:rPr>
                <w:delText>±1.41</w:delText>
              </w:r>
            </w:del>
          </w:p>
        </w:tc>
        <w:tc>
          <w:tcPr>
            <w:tcW w:w="570" w:type="dxa"/>
            <w:vMerge/>
          </w:tcPr>
          <w:p w14:paraId="01F5058B" w14:textId="6B3D352D" w:rsidR="008C33CD" w:rsidDel="00A72145" w:rsidRDefault="008C33CD">
            <w:pPr>
              <w:widowControl w:val="0"/>
              <w:pBdr>
                <w:top w:val="nil"/>
                <w:left w:val="nil"/>
                <w:bottom w:val="nil"/>
                <w:right w:val="nil"/>
                <w:between w:val="nil"/>
              </w:pBdr>
              <w:rPr>
                <w:del w:id="893" w:author="John Jackson" w:date="2025-07-03T15:21:00Z" w16du:dateUtc="2025-07-03T13:21:00Z"/>
                <w:sz w:val="18"/>
                <w:szCs w:val="18"/>
              </w:rPr>
            </w:pPr>
          </w:p>
        </w:tc>
        <w:tc>
          <w:tcPr>
            <w:tcW w:w="705" w:type="dxa"/>
            <w:vMerge/>
          </w:tcPr>
          <w:p w14:paraId="2FE26616" w14:textId="262DE2A1" w:rsidR="008C33CD" w:rsidDel="00A72145" w:rsidRDefault="008C33CD">
            <w:pPr>
              <w:widowControl w:val="0"/>
              <w:pBdr>
                <w:top w:val="nil"/>
                <w:left w:val="nil"/>
                <w:bottom w:val="nil"/>
                <w:right w:val="nil"/>
                <w:between w:val="nil"/>
              </w:pBdr>
              <w:rPr>
                <w:del w:id="894" w:author="John Jackson" w:date="2025-07-03T15:21:00Z" w16du:dateUtc="2025-07-03T13:21:00Z"/>
                <w:sz w:val="18"/>
                <w:szCs w:val="18"/>
              </w:rPr>
            </w:pPr>
          </w:p>
        </w:tc>
        <w:tc>
          <w:tcPr>
            <w:tcW w:w="840" w:type="dxa"/>
            <w:vMerge/>
          </w:tcPr>
          <w:p w14:paraId="1B732380" w14:textId="495C07E4" w:rsidR="008C33CD" w:rsidDel="00A72145" w:rsidRDefault="008C33CD">
            <w:pPr>
              <w:widowControl w:val="0"/>
              <w:pBdr>
                <w:top w:val="nil"/>
                <w:left w:val="nil"/>
                <w:bottom w:val="nil"/>
                <w:right w:val="nil"/>
                <w:between w:val="nil"/>
              </w:pBdr>
              <w:rPr>
                <w:del w:id="895" w:author="John Jackson" w:date="2025-07-03T15:21:00Z" w16du:dateUtc="2025-07-03T13:21:00Z"/>
                <w:sz w:val="18"/>
                <w:szCs w:val="18"/>
              </w:rPr>
            </w:pPr>
          </w:p>
        </w:tc>
        <w:tc>
          <w:tcPr>
            <w:tcW w:w="720" w:type="dxa"/>
          </w:tcPr>
          <w:p w14:paraId="2B25B740" w14:textId="3725DCFA" w:rsidR="008C33CD" w:rsidDel="00A72145" w:rsidRDefault="00000000">
            <w:pPr>
              <w:widowControl w:val="0"/>
              <w:rPr>
                <w:del w:id="896" w:author="John Jackson" w:date="2025-07-03T15:21:00Z" w16du:dateUtc="2025-07-03T13:21:00Z"/>
                <w:sz w:val="18"/>
                <w:szCs w:val="18"/>
              </w:rPr>
            </w:pPr>
            <w:del w:id="897" w:author="John Jackson" w:date="2025-07-03T15:21:00Z" w16du:dateUtc="2025-07-03T13:21:00Z">
              <w:r w:rsidDel="00A72145">
                <w:rPr>
                  <w:sz w:val="18"/>
                  <w:szCs w:val="18"/>
                </w:rPr>
                <w:delText>21.02</w:delText>
              </w:r>
            </w:del>
          </w:p>
          <w:p w14:paraId="60F3CC3E" w14:textId="58E30C05" w:rsidR="008C33CD" w:rsidDel="00A72145" w:rsidRDefault="00000000">
            <w:pPr>
              <w:widowControl w:val="0"/>
              <w:rPr>
                <w:del w:id="898" w:author="John Jackson" w:date="2025-07-03T15:21:00Z" w16du:dateUtc="2025-07-03T13:21:00Z"/>
                <w:sz w:val="18"/>
                <w:szCs w:val="18"/>
              </w:rPr>
            </w:pPr>
            <w:del w:id="899" w:author="John Jackson" w:date="2025-07-03T15:21:00Z" w16du:dateUtc="2025-07-03T13:21:00Z">
              <w:r w:rsidDel="00A72145">
                <w:rPr>
                  <w:sz w:val="18"/>
                  <w:szCs w:val="18"/>
                </w:rPr>
                <w:delText>±1.65</w:delText>
              </w:r>
            </w:del>
          </w:p>
        </w:tc>
        <w:tc>
          <w:tcPr>
            <w:tcW w:w="705" w:type="dxa"/>
          </w:tcPr>
          <w:p w14:paraId="03EF56FF" w14:textId="5684AACF" w:rsidR="008C33CD" w:rsidDel="00A72145" w:rsidRDefault="00000000">
            <w:pPr>
              <w:widowControl w:val="0"/>
              <w:rPr>
                <w:del w:id="900" w:author="John Jackson" w:date="2025-07-03T15:21:00Z" w16du:dateUtc="2025-07-03T13:21:00Z"/>
                <w:sz w:val="18"/>
                <w:szCs w:val="18"/>
              </w:rPr>
            </w:pPr>
            <w:del w:id="901" w:author="John Jackson" w:date="2025-07-03T15:21:00Z" w16du:dateUtc="2025-07-03T13:21:00Z">
              <w:r w:rsidDel="00A72145">
                <w:rPr>
                  <w:sz w:val="18"/>
                  <w:szCs w:val="18"/>
                </w:rPr>
                <w:delText>22.39</w:delText>
              </w:r>
            </w:del>
          </w:p>
          <w:p w14:paraId="0FE91A67" w14:textId="33116AD0" w:rsidR="008C33CD" w:rsidDel="00A72145" w:rsidRDefault="00000000">
            <w:pPr>
              <w:widowControl w:val="0"/>
              <w:rPr>
                <w:del w:id="902" w:author="John Jackson" w:date="2025-07-03T15:21:00Z" w16du:dateUtc="2025-07-03T13:21:00Z"/>
                <w:sz w:val="18"/>
                <w:szCs w:val="18"/>
              </w:rPr>
            </w:pPr>
            <w:del w:id="903" w:author="John Jackson" w:date="2025-07-03T15:21:00Z" w16du:dateUtc="2025-07-03T13:21:00Z">
              <w:r w:rsidDel="00A72145">
                <w:rPr>
                  <w:sz w:val="18"/>
                  <w:szCs w:val="18"/>
                </w:rPr>
                <w:delText>±1.90</w:delText>
              </w:r>
            </w:del>
          </w:p>
        </w:tc>
        <w:tc>
          <w:tcPr>
            <w:tcW w:w="810" w:type="dxa"/>
          </w:tcPr>
          <w:p w14:paraId="7CA6A9DF" w14:textId="0D47A646" w:rsidR="008C33CD" w:rsidDel="00A72145" w:rsidRDefault="00000000">
            <w:pPr>
              <w:widowControl w:val="0"/>
              <w:rPr>
                <w:del w:id="904" w:author="John Jackson" w:date="2025-07-03T15:21:00Z" w16du:dateUtc="2025-07-03T13:21:00Z"/>
                <w:sz w:val="18"/>
                <w:szCs w:val="18"/>
              </w:rPr>
            </w:pPr>
            <w:del w:id="905" w:author="John Jackson" w:date="2025-07-03T15:21:00Z" w16du:dateUtc="2025-07-03T13:21:00Z">
              <w:r w:rsidDel="00A72145">
                <w:rPr>
                  <w:sz w:val="18"/>
                  <w:szCs w:val="18"/>
                </w:rPr>
                <w:delText>0.02</w:delText>
              </w:r>
            </w:del>
          </w:p>
          <w:p w14:paraId="20CFC2A7" w14:textId="116E71BD" w:rsidR="008C33CD" w:rsidDel="00A72145" w:rsidRDefault="00000000">
            <w:pPr>
              <w:widowControl w:val="0"/>
              <w:rPr>
                <w:del w:id="906" w:author="John Jackson" w:date="2025-07-03T15:21:00Z" w16du:dateUtc="2025-07-03T13:21:00Z"/>
                <w:sz w:val="18"/>
                <w:szCs w:val="18"/>
              </w:rPr>
            </w:pPr>
            <w:del w:id="907" w:author="John Jackson" w:date="2025-07-03T15:21:00Z" w16du:dateUtc="2025-07-03T13:21:00Z">
              <w:r w:rsidDel="00A72145">
                <w:rPr>
                  <w:sz w:val="18"/>
                  <w:szCs w:val="18"/>
                </w:rPr>
                <w:delText>±0.006</w:delText>
              </w:r>
            </w:del>
          </w:p>
        </w:tc>
        <w:tc>
          <w:tcPr>
            <w:tcW w:w="735" w:type="dxa"/>
          </w:tcPr>
          <w:p w14:paraId="5D6B570F" w14:textId="1AE3B627" w:rsidR="008C33CD" w:rsidDel="00A72145" w:rsidRDefault="00000000">
            <w:pPr>
              <w:widowControl w:val="0"/>
              <w:rPr>
                <w:del w:id="908" w:author="John Jackson" w:date="2025-07-03T15:21:00Z" w16du:dateUtc="2025-07-03T13:21:00Z"/>
                <w:sz w:val="18"/>
                <w:szCs w:val="18"/>
              </w:rPr>
            </w:pPr>
            <w:del w:id="909" w:author="John Jackson" w:date="2025-07-03T15:21:00Z" w16du:dateUtc="2025-07-03T13:21:00Z">
              <w:r w:rsidDel="00A72145">
                <w:rPr>
                  <w:sz w:val="18"/>
                  <w:szCs w:val="18"/>
                </w:rPr>
                <w:delText>33.33</w:delText>
              </w:r>
            </w:del>
          </w:p>
        </w:tc>
      </w:tr>
      <w:tr w:rsidR="008C33CD" w:rsidDel="00A72145" w14:paraId="6941685A" w14:textId="370F9BC5">
        <w:trPr>
          <w:trHeight w:val="380"/>
          <w:del w:id="910" w:author="John Jackson" w:date="2025-07-03T15:21:00Z"/>
        </w:trPr>
        <w:tc>
          <w:tcPr>
            <w:tcW w:w="705" w:type="dxa"/>
            <w:vMerge/>
          </w:tcPr>
          <w:p w14:paraId="31478FFA" w14:textId="37DC7765" w:rsidR="008C33CD" w:rsidDel="00A72145" w:rsidRDefault="008C33CD">
            <w:pPr>
              <w:widowControl w:val="0"/>
              <w:pBdr>
                <w:top w:val="nil"/>
                <w:left w:val="nil"/>
                <w:bottom w:val="nil"/>
                <w:right w:val="nil"/>
                <w:between w:val="nil"/>
              </w:pBdr>
              <w:rPr>
                <w:del w:id="911" w:author="John Jackson" w:date="2025-07-03T15:21:00Z" w16du:dateUtc="2025-07-03T13:21:00Z"/>
                <w:sz w:val="18"/>
                <w:szCs w:val="18"/>
              </w:rPr>
            </w:pPr>
          </w:p>
        </w:tc>
        <w:tc>
          <w:tcPr>
            <w:tcW w:w="705" w:type="dxa"/>
            <w:vMerge/>
          </w:tcPr>
          <w:p w14:paraId="216B26E4" w14:textId="1FDD391B" w:rsidR="008C33CD" w:rsidDel="00A72145" w:rsidRDefault="008C33CD">
            <w:pPr>
              <w:widowControl w:val="0"/>
              <w:pBdr>
                <w:top w:val="nil"/>
                <w:left w:val="nil"/>
                <w:bottom w:val="nil"/>
                <w:right w:val="nil"/>
                <w:between w:val="nil"/>
              </w:pBdr>
              <w:rPr>
                <w:del w:id="912" w:author="John Jackson" w:date="2025-07-03T15:21:00Z" w16du:dateUtc="2025-07-03T13:21:00Z"/>
                <w:sz w:val="18"/>
                <w:szCs w:val="18"/>
              </w:rPr>
            </w:pPr>
          </w:p>
        </w:tc>
        <w:tc>
          <w:tcPr>
            <w:tcW w:w="705" w:type="dxa"/>
          </w:tcPr>
          <w:p w14:paraId="26BFADBB" w14:textId="4EC33E5C" w:rsidR="008C33CD" w:rsidDel="00A72145" w:rsidRDefault="00000000">
            <w:pPr>
              <w:widowControl w:val="0"/>
              <w:rPr>
                <w:del w:id="913" w:author="John Jackson" w:date="2025-07-03T15:21:00Z" w16du:dateUtc="2025-07-03T13:21:00Z"/>
                <w:sz w:val="18"/>
                <w:szCs w:val="18"/>
              </w:rPr>
            </w:pPr>
            <w:del w:id="914" w:author="John Jackson" w:date="2025-07-03T15:21:00Z" w16du:dateUtc="2025-07-03T13:21:00Z">
              <w:r w:rsidDel="00A72145">
                <w:rPr>
                  <w:sz w:val="18"/>
                  <w:szCs w:val="18"/>
                </w:rPr>
                <w:delText>♀</w:delText>
              </w:r>
            </w:del>
          </w:p>
        </w:tc>
        <w:tc>
          <w:tcPr>
            <w:tcW w:w="615" w:type="dxa"/>
          </w:tcPr>
          <w:p w14:paraId="22789B8D" w14:textId="2578077B" w:rsidR="008C33CD" w:rsidDel="00A72145" w:rsidRDefault="00000000">
            <w:pPr>
              <w:widowControl w:val="0"/>
              <w:rPr>
                <w:del w:id="915" w:author="John Jackson" w:date="2025-07-03T15:21:00Z" w16du:dateUtc="2025-07-03T13:21:00Z"/>
                <w:sz w:val="18"/>
                <w:szCs w:val="18"/>
              </w:rPr>
            </w:pPr>
            <w:del w:id="916" w:author="John Jackson" w:date="2025-07-03T15:21:00Z" w16du:dateUtc="2025-07-03T13:21:00Z">
              <w:r w:rsidDel="00A72145">
                <w:rPr>
                  <w:sz w:val="18"/>
                  <w:szCs w:val="18"/>
                </w:rPr>
                <w:delText>6</w:delText>
              </w:r>
            </w:del>
          </w:p>
        </w:tc>
        <w:tc>
          <w:tcPr>
            <w:tcW w:w="825" w:type="dxa"/>
          </w:tcPr>
          <w:p w14:paraId="07F4480B" w14:textId="57E7B7C5" w:rsidR="008C33CD" w:rsidDel="00A72145" w:rsidRDefault="00000000">
            <w:pPr>
              <w:widowControl w:val="0"/>
              <w:rPr>
                <w:del w:id="917" w:author="John Jackson" w:date="2025-07-03T15:21:00Z" w16du:dateUtc="2025-07-03T13:21:00Z"/>
                <w:sz w:val="18"/>
                <w:szCs w:val="18"/>
              </w:rPr>
            </w:pPr>
            <w:del w:id="918" w:author="John Jackson" w:date="2025-07-03T15:21:00Z" w16du:dateUtc="2025-07-03T13:21:00Z">
              <w:r w:rsidDel="00A72145">
                <w:rPr>
                  <w:sz w:val="18"/>
                  <w:szCs w:val="18"/>
                </w:rPr>
                <w:delText>23.33</w:delText>
              </w:r>
            </w:del>
          </w:p>
          <w:p w14:paraId="417C7CFA" w14:textId="64EC4AB5" w:rsidR="008C33CD" w:rsidDel="00A72145" w:rsidRDefault="00000000">
            <w:pPr>
              <w:widowControl w:val="0"/>
              <w:rPr>
                <w:del w:id="919" w:author="John Jackson" w:date="2025-07-03T15:21:00Z" w16du:dateUtc="2025-07-03T13:21:00Z"/>
                <w:sz w:val="18"/>
                <w:szCs w:val="18"/>
              </w:rPr>
            </w:pPr>
            <w:del w:id="920" w:author="John Jackson" w:date="2025-07-03T15:21:00Z" w16du:dateUtc="2025-07-03T13:21:00Z">
              <w:r w:rsidDel="00A72145">
                <w:rPr>
                  <w:sz w:val="18"/>
                  <w:szCs w:val="18"/>
                </w:rPr>
                <w:delText>±11.72</w:delText>
              </w:r>
            </w:del>
          </w:p>
        </w:tc>
        <w:tc>
          <w:tcPr>
            <w:tcW w:w="855" w:type="dxa"/>
          </w:tcPr>
          <w:p w14:paraId="5FD35863" w14:textId="520B76BF" w:rsidR="008C33CD" w:rsidDel="00A72145" w:rsidRDefault="00000000">
            <w:pPr>
              <w:widowControl w:val="0"/>
              <w:rPr>
                <w:del w:id="921" w:author="John Jackson" w:date="2025-07-03T15:21:00Z" w16du:dateUtc="2025-07-03T13:21:00Z"/>
                <w:sz w:val="18"/>
                <w:szCs w:val="18"/>
              </w:rPr>
            </w:pPr>
            <w:del w:id="922" w:author="John Jackson" w:date="2025-07-03T15:21:00Z" w16du:dateUtc="2025-07-03T13:21:00Z">
              <w:r w:rsidDel="00A72145">
                <w:rPr>
                  <w:sz w:val="18"/>
                  <w:szCs w:val="18"/>
                </w:rPr>
                <w:delText>15.44</w:delText>
              </w:r>
            </w:del>
          </w:p>
          <w:p w14:paraId="49F2B870" w14:textId="0D3152A0" w:rsidR="008C33CD" w:rsidDel="00A72145" w:rsidRDefault="00000000">
            <w:pPr>
              <w:widowControl w:val="0"/>
              <w:rPr>
                <w:del w:id="923" w:author="John Jackson" w:date="2025-07-03T15:21:00Z" w16du:dateUtc="2025-07-03T13:21:00Z"/>
                <w:sz w:val="18"/>
                <w:szCs w:val="18"/>
              </w:rPr>
            </w:pPr>
            <w:del w:id="924" w:author="John Jackson" w:date="2025-07-03T15:21:00Z" w16du:dateUtc="2025-07-03T13:21:00Z">
              <w:r w:rsidDel="00A72145">
                <w:rPr>
                  <w:sz w:val="18"/>
                  <w:szCs w:val="18"/>
                </w:rPr>
                <w:delText>±2.63</w:delText>
              </w:r>
            </w:del>
          </w:p>
        </w:tc>
        <w:tc>
          <w:tcPr>
            <w:tcW w:w="570" w:type="dxa"/>
            <w:vMerge/>
          </w:tcPr>
          <w:p w14:paraId="7F9A7ECB" w14:textId="383B6E03" w:rsidR="008C33CD" w:rsidDel="00A72145" w:rsidRDefault="008C33CD">
            <w:pPr>
              <w:widowControl w:val="0"/>
              <w:pBdr>
                <w:top w:val="nil"/>
                <w:left w:val="nil"/>
                <w:bottom w:val="nil"/>
                <w:right w:val="nil"/>
                <w:between w:val="nil"/>
              </w:pBdr>
              <w:rPr>
                <w:del w:id="925" w:author="John Jackson" w:date="2025-07-03T15:21:00Z" w16du:dateUtc="2025-07-03T13:21:00Z"/>
                <w:sz w:val="18"/>
                <w:szCs w:val="18"/>
              </w:rPr>
            </w:pPr>
          </w:p>
        </w:tc>
        <w:tc>
          <w:tcPr>
            <w:tcW w:w="705" w:type="dxa"/>
            <w:vMerge/>
          </w:tcPr>
          <w:p w14:paraId="64FF3757" w14:textId="5AF8312B" w:rsidR="008C33CD" w:rsidDel="00A72145" w:rsidRDefault="008C33CD">
            <w:pPr>
              <w:widowControl w:val="0"/>
              <w:pBdr>
                <w:top w:val="nil"/>
                <w:left w:val="nil"/>
                <w:bottom w:val="nil"/>
                <w:right w:val="nil"/>
                <w:between w:val="nil"/>
              </w:pBdr>
              <w:rPr>
                <w:del w:id="926" w:author="John Jackson" w:date="2025-07-03T15:21:00Z" w16du:dateUtc="2025-07-03T13:21:00Z"/>
                <w:sz w:val="18"/>
                <w:szCs w:val="18"/>
              </w:rPr>
            </w:pPr>
          </w:p>
        </w:tc>
        <w:tc>
          <w:tcPr>
            <w:tcW w:w="840" w:type="dxa"/>
            <w:vMerge/>
          </w:tcPr>
          <w:p w14:paraId="2DFAFFB7" w14:textId="7E8334C8" w:rsidR="008C33CD" w:rsidDel="00A72145" w:rsidRDefault="008C33CD">
            <w:pPr>
              <w:widowControl w:val="0"/>
              <w:pBdr>
                <w:top w:val="nil"/>
                <w:left w:val="nil"/>
                <w:bottom w:val="nil"/>
                <w:right w:val="nil"/>
                <w:between w:val="nil"/>
              </w:pBdr>
              <w:rPr>
                <w:del w:id="927" w:author="John Jackson" w:date="2025-07-03T15:21:00Z" w16du:dateUtc="2025-07-03T13:21:00Z"/>
                <w:sz w:val="18"/>
                <w:szCs w:val="18"/>
              </w:rPr>
            </w:pPr>
          </w:p>
        </w:tc>
        <w:tc>
          <w:tcPr>
            <w:tcW w:w="720" w:type="dxa"/>
          </w:tcPr>
          <w:p w14:paraId="1130D3AB" w14:textId="55D43A31" w:rsidR="008C33CD" w:rsidDel="00A72145" w:rsidRDefault="00000000">
            <w:pPr>
              <w:widowControl w:val="0"/>
              <w:rPr>
                <w:del w:id="928" w:author="John Jackson" w:date="2025-07-03T15:21:00Z" w16du:dateUtc="2025-07-03T13:21:00Z"/>
                <w:sz w:val="18"/>
                <w:szCs w:val="18"/>
              </w:rPr>
            </w:pPr>
            <w:del w:id="929" w:author="John Jackson" w:date="2025-07-03T15:21:00Z" w16du:dateUtc="2025-07-03T13:21:00Z">
              <w:r w:rsidDel="00A72145">
                <w:rPr>
                  <w:sz w:val="18"/>
                  <w:szCs w:val="18"/>
                </w:rPr>
                <w:delText>22.88</w:delText>
              </w:r>
            </w:del>
          </w:p>
          <w:p w14:paraId="193505D7" w14:textId="4B70C284" w:rsidR="008C33CD" w:rsidDel="00A72145" w:rsidRDefault="00000000">
            <w:pPr>
              <w:widowControl w:val="0"/>
              <w:rPr>
                <w:del w:id="930" w:author="John Jackson" w:date="2025-07-03T15:21:00Z" w16du:dateUtc="2025-07-03T13:21:00Z"/>
                <w:sz w:val="18"/>
                <w:szCs w:val="18"/>
              </w:rPr>
            </w:pPr>
            <w:del w:id="931" w:author="John Jackson" w:date="2025-07-03T15:21:00Z" w16du:dateUtc="2025-07-03T13:21:00Z">
              <w:r w:rsidDel="00A72145">
                <w:rPr>
                  <w:sz w:val="18"/>
                  <w:szCs w:val="18"/>
                </w:rPr>
                <w:delText>±0.77</w:delText>
              </w:r>
            </w:del>
          </w:p>
        </w:tc>
        <w:tc>
          <w:tcPr>
            <w:tcW w:w="705" w:type="dxa"/>
          </w:tcPr>
          <w:p w14:paraId="222DBDDB" w14:textId="04720628" w:rsidR="008C33CD" w:rsidDel="00A72145" w:rsidRDefault="00000000">
            <w:pPr>
              <w:widowControl w:val="0"/>
              <w:rPr>
                <w:del w:id="932" w:author="John Jackson" w:date="2025-07-03T15:21:00Z" w16du:dateUtc="2025-07-03T13:21:00Z"/>
                <w:sz w:val="18"/>
                <w:szCs w:val="18"/>
              </w:rPr>
            </w:pPr>
            <w:del w:id="933" w:author="John Jackson" w:date="2025-07-03T15:21:00Z" w16du:dateUtc="2025-07-03T13:21:00Z">
              <w:r w:rsidDel="00A72145">
                <w:rPr>
                  <w:sz w:val="18"/>
                  <w:szCs w:val="18"/>
                </w:rPr>
                <w:delText>23.59</w:delText>
              </w:r>
            </w:del>
          </w:p>
          <w:p w14:paraId="4FD94F9A" w14:textId="5F520636" w:rsidR="008C33CD" w:rsidDel="00A72145" w:rsidRDefault="00000000">
            <w:pPr>
              <w:widowControl w:val="0"/>
              <w:rPr>
                <w:del w:id="934" w:author="John Jackson" w:date="2025-07-03T15:21:00Z" w16du:dateUtc="2025-07-03T13:21:00Z"/>
                <w:sz w:val="18"/>
                <w:szCs w:val="18"/>
              </w:rPr>
            </w:pPr>
            <w:del w:id="935" w:author="John Jackson" w:date="2025-07-03T15:21:00Z" w16du:dateUtc="2025-07-03T13:21:00Z">
              <w:r w:rsidDel="00A72145">
                <w:rPr>
                  <w:sz w:val="18"/>
                  <w:szCs w:val="18"/>
                </w:rPr>
                <w:delText>±0.39</w:delText>
              </w:r>
            </w:del>
          </w:p>
        </w:tc>
        <w:tc>
          <w:tcPr>
            <w:tcW w:w="810" w:type="dxa"/>
          </w:tcPr>
          <w:p w14:paraId="5ECFA700" w14:textId="7281C18E" w:rsidR="008C33CD" w:rsidDel="00A72145" w:rsidRDefault="00000000">
            <w:pPr>
              <w:widowControl w:val="0"/>
              <w:rPr>
                <w:del w:id="936" w:author="John Jackson" w:date="2025-07-03T15:21:00Z" w16du:dateUtc="2025-07-03T13:21:00Z"/>
                <w:sz w:val="18"/>
                <w:szCs w:val="18"/>
              </w:rPr>
            </w:pPr>
            <w:del w:id="937" w:author="John Jackson" w:date="2025-07-03T15:21:00Z" w16du:dateUtc="2025-07-03T13:21:00Z">
              <w:r w:rsidDel="00A72145">
                <w:rPr>
                  <w:sz w:val="18"/>
                  <w:szCs w:val="18"/>
                </w:rPr>
                <w:delText>0.037</w:delText>
              </w:r>
            </w:del>
          </w:p>
          <w:p w14:paraId="5F46A5F5" w14:textId="3C75AE5C" w:rsidR="008C33CD" w:rsidDel="00A72145" w:rsidRDefault="00000000">
            <w:pPr>
              <w:widowControl w:val="0"/>
              <w:rPr>
                <w:del w:id="938" w:author="John Jackson" w:date="2025-07-03T15:21:00Z" w16du:dateUtc="2025-07-03T13:21:00Z"/>
                <w:sz w:val="18"/>
                <w:szCs w:val="18"/>
              </w:rPr>
            </w:pPr>
            <w:del w:id="939" w:author="John Jackson" w:date="2025-07-03T15:21:00Z" w16du:dateUtc="2025-07-03T13:21:00Z">
              <w:r w:rsidDel="00A72145">
                <w:rPr>
                  <w:sz w:val="18"/>
                  <w:szCs w:val="18"/>
                </w:rPr>
                <w:delText>±0.008</w:delText>
              </w:r>
            </w:del>
          </w:p>
        </w:tc>
        <w:tc>
          <w:tcPr>
            <w:tcW w:w="735" w:type="dxa"/>
          </w:tcPr>
          <w:p w14:paraId="3459849E" w14:textId="15A35C10" w:rsidR="008C33CD" w:rsidDel="00A72145" w:rsidRDefault="00000000">
            <w:pPr>
              <w:widowControl w:val="0"/>
              <w:rPr>
                <w:del w:id="940" w:author="John Jackson" w:date="2025-07-03T15:21:00Z" w16du:dateUtc="2025-07-03T13:21:00Z"/>
                <w:sz w:val="18"/>
                <w:szCs w:val="18"/>
              </w:rPr>
            </w:pPr>
            <w:del w:id="941" w:author="John Jackson" w:date="2025-07-03T15:21:00Z" w16du:dateUtc="2025-07-03T13:21:00Z">
              <w:r w:rsidDel="00A72145">
                <w:rPr>
                  <w:sz w:val="18"/>
                  <w:szCs w:val="18"/>
                </w:rPr>
                <w:delText>83.33</w:delText>
              </w:r>
            </w:del>
          </w:p>
        </w:tc>
      </w:tr>
      <w:tr w:rsidR="008C33CD" w:rsidDel="00A72145" w14:paraId="0624E342" w14:textId="2FD1EC4D">
        <w:trPr>
          <w:trHeight w:val="380"/>
          <w:del w:id="942" w:author="John Jackson" w:date="2025-07-03T15:21:00Z"/>
        </w:trPr>
        <w:tc>
          <w:tcPr>
            <w:tcW w:w="705" w:type="dxa"/>
            <w:vMerge/>
          </w:tcPr>
          <w:p w14:paraId="0D4D456D" w14:textId="6CD792C1" w:rsidR="008C33CD" w:rsidDel="00A72145" w:rsidRDefault="008C33CD">
            <w:pPr>
              <w:widowControl w:val="0"/>
              <w:pBdr>
                <w:top w:val="nil"/>
                <w:left w:val="nil"/>
                <w:bottom w:val="nil"/>
                <w:right w:val="nil"/>
                <w:between w:val="nil"/>
              </w:pBdr>
              <w:rPr>
                <w:del w:id="943" w:author="John Jackson" w:date="2025-07-03T15:21:00Z" w16du:dateUtc="2025-07-03T13:21:00Z"/>
                <w:sz w:val="18"/>
                <w:szCs w:val="18"/>
              </w:rPr>
            </w:pPr>
          </w:p>
        </w:tc>
        <w:tc>
          <w:tcPr>
            <w:tcW w:w="705" w:type="dxa"/>
            <w:vMerge w:val="restart"/>
          </w:tcPr>
          <w:p w14:paraId="686D1C52" w14:textId="3B08A2F3" w:rsidR="008C33CD" w:rsidDel="00A72145" w:rsidRDefault="00000000">
            <w:pPr>
              <w:widowControl w:val="0"/>
              <w:rPr>
                <w:del w:id="944" w:author="John Jackson" w:date="2025-07-03T15:21:00Z" w16du:dateUtc="2025-07-03T13:21:00Z"/>
                <w:b/>
                <w:sz w:val="18"/>
                <w:szCs w:val="18"/>
              </w:rPr>
            </w:pPr>
            <w:del w:id="945" w:author="John Jackson" w:date="2025-07-03T15:21:00Z" w16du:dateUtc="2025-07-03T13:21:00Z">
              <w:r w:rsidDel="00A72145">
                <w:rPr>
                  <w:b/>
                  <w:sz w:val="18"/>
                  <w:szCs w:val="18"/>
                </w:rPr>
                <w:delText>Mh</w:delText>
              </w:r>
            </w:del>
          </w:p>
        </w:tc>
        <w:tc>
          <w:tcPr>
            <w:tcW w:w="705" w:type="dxa"/>
          </w:tcPr>
          <w:p w14:paraId="3CE458B2" w14:textId="65058455" w:rsidR="008C33CD" w:rsidDel="00A72145" w:rsidRDefault="00000000">
            <w:pPr>
              <w:widowControl w:val="0"/>
              <w:rPr>
                <w:del w:id="946" w:author="John Jackson" w:date="2025-07-03T15:21:00Z" w16du:dateUtc="2025-07-03T13:21:00Z"/>
                <w:sz w:val="18"/>
                <w:szCs w:val="18"/>
              </w:rPr>
            </w:pPr>
            <w:del w:id="947" w:author="John Jackson" w:date="2025-07-03T15:21:00Z" w16du:dateUtc="2025-07-03T13:21:00Z">
              <w:r w:rsidDel="00A72145">
                <w:rPr>
                  <w:sz w:val="18"/>
                  <w:szCs w:val="18"/>
                </w:rPr>
                <w:delText>g</w:delText>
              </w:r>
            </w:del>
          </w:p>
        </w:tc>
        <w:tc>
          <w:tcPr>
            <w:tcW w:w="615" w:type="dxa"/>
          </w:tcPr>
          <w:p w14:paraId="1F2B7584" w14:textId="24576EC7" w:rsidR="008C33CD" w:rsidDel="00A72145" w:rsidRDefault="00000000">
            <w:pPr>
              <w:widowControl w:val="0"/>
              <w:rPr>
                <w:del w:id="948" w:author="John Jackson" w:date="2025-07-03T15:21:00Z" w16du:dateUtc="2025-07-03T13:21:00Z"/>
                <w:sz w:val="18"/>
                <w:szCs w:val="18"/>
              </w:rPr>
            </w:pPr>
            <w:del w:id="949" w:author="John Jackson" w:date="2025-07-03T15:21:00Z" w16du:dateUtc="2025-07-03T13:21:00Z">
              <w:r w:rsidDel="00A72145">
                <w:rPr>
                  <w:sz w:val="18"/>
                  <w:szCs w:val="18"/>
                </w:rPr>
                <w:delText>77</w:delText>
              </w:r>
            </w:del>
          </w:p>
        </w:tc>
        <w:tc>
          <w:tcPr>
            <w:tcW w:w="825" w:type="dxa"/>
          </w:tcPr>
          <w:p w14:paraId="6147FC0D" w14:textId="742CB895" w:rsidR="008C33CD" w:rsidDel="00A72145" w:rsidRDefault="00000000">
            <w:pPr>
              <w:widowControl w:val="0"/>
              <w:rPr>
                <w:del w:id="950" w:author="John Jackson" w:date="2025-07-03T15:21:00Z" w16du:dateUtc="2025-07-03T13:21:00Z"/>
                <w:sz w:val="18"/>
                <w:szCs w:val="18"/>
              </w:rPr>
            </w:pPr>
            <w:del w:id="951" w:author="John Jackson" w:date="2025-07-03T15:21:00Z" w16du:dateUtc="2025-07-03T13:21:00Z">
              <w:r w:rsidDel="00A72145">
                <w:rPr>
                  <w:sz w:val="18"/>
                  <w:szCs w:val="18"/>
                </w:rPr>
                <w:delText>11.32</w:delText>
              </w:r>
            </w:del>
          </w:p>
          <w:p w14:paraId="219D7A48" w14:textId="38C02606" w:rsidR="008C33CD" w:rsidDel="00A72145" w:rsidRDefault="00000000">
            <w:pPr>
              <w:widowControl w:val="0"/>
              <w:rPr>
                <w:del w:id="952" w:author="John Jackson" w:date="2025-07-03T15:21:00Z" w16du:dateUtc="2025-07-03T13:21:00Z"/>
                <w:sz w:val="18"/>
                <w:szCs w:val="18"/>
              </w:rPr>
            </w:pPr>
            <w:del w:id="953" w:author="John Jackson" w:date="2025-07-03T15:21:00Z" w16du:dateUtc="2025-07-03T13:21:00Z">
              <w:r w:rsidDel="00A72145">
                <w:rPr>
                  <w:sz w:val="18"/>
                  <w:szCs w:val="18"/>
                </w:rPr>
                <w:delText>±5.79</w:delText>
              </w:r>
            </w:del>
          </w:p>
        </w:tc>
        <w:tc>
          <w:tcPr>
            <w:tcW w:w="855" w:type="dxa"/>
          </w:tcPr>
          <w:p w14:paraId="3168E3CA" w14:textId="3FCB583A" w:rsidR="008C33CD" w:rsidDel="00A72145" w:rsidRDefault="00000000">
            <w:pPr>
              <w:widowControl w:val="0"/>
              <w:rPr>
                <w:del w:id="954" w:author="John Jackson" w:date="2025-07-03T15:21:00Z" w16du:dateUtc="2025-07-03T13:21:00Z"/>
                <w:sz w:val="18"/>
                <w:szCs w:val="18"/>
              </w:rPr>
            </w:pPr>
            <w:del w:id="955" w:author="John Jackson" w:date="2025-07-03T15:21:00Z" w16du:dateUtc="2025-07-03T13:21:00Z">
              <w:r w:rsidDel="00A72145">
                <w:rPr>
                  <w:sz w:val="18"/>
                  <w:szCs w:val="18"/>
                </w:rPr>
                <w:delText>15.47</w:delText>
              </w:r>
            </w:del>
          </w:p>
          <w:p w14:paraId="1FF788BD" w14:textId="04EAE1A1" w:rsidR="008C33CD" w:rsidDel="00A72145" w:rsidRDefault="00000000">
            <w:pPr>
              <w:widowControl w:val="0"/>
              <w:rPr>
                <w:del w:id="956" w:author="John Jackson" w:date="2025-07-03T15:21:00Z" w16du:dateUtc="2025-07-03T13:21:00Z"/>
                <w:sz w:val="18"/>
                <w:szCs w:val="18"/>
              </w:rPr>
            </w:pPr>
            <w:del w:id="957" w:author="John Jackson" w:date="2025-07-03T15:21:00Z" w16du:dateUtc="2025-07-03T13:21:00Z">
              <w:r w:rsidDel="00A72145">
                <w:rPr>
                  <w:sz w:val="18"/>
                  <w:szCs w:val="18"/>
                </w:rPr>
                <w:delText>±1.91</w:delText>
              </w:r>
            </w:del>
          </w:p>
        </w:tc>
        <w:tc>
          <w:tcPr>
            <w:tcW w:w="570" w:type="dxa"/>
            <w:vMerge w:val="restart"/>
          </w:tcPr>
          <w:p w14:paraId="764571A8" w14:textId="1146F299" w:rsidR="008C33CD" w:rsidDel="00A72145" w:rsidRDefault="00000000">
            <w:pPr>
              <w:widowControl w:val="0"/>
              <w:rPr>
                <w:del w:id="958" w:author="John Jackson" w:date="2025-07-03T15:21:00Z" w16du:dateUtc="2025-07-03T13:21:00Z"/>
                <w:sz w:val="18"/>
                <w:szCs w:val="18"/>
              </w:rPr>
            </w:pPr>
            <w:del w:id="959" w:author="John Jackson" w:date="2025-07-03T15:21:00Z" w16du:dateUtc="2025-07-03T13:21:00Z">
              <w:r w:rsidDel="00A72145">
                <w:rPr>
                  <w:sz w:val="18"/>
                  <w:szCs w:val="18"/>
                </w:rPr>
                <w:delText>57.4</w:delText>
              </w:r>
            </w:del>
          </w:p>
        </w:tc>
        <w:tc>
          <w:tcPr>
            <w:tcW w:w="705" w:type="dxa"/>
            <w:vMerge w:val="restart"/>
          </w:tcPr>
          <w:p w14:paraId="6126204F" w14:textId="3FF413BE" w:rsidR="008C33CD" w:rsidDel="00A72145" w:rsidRDefault="00000000">
            <w:pPr>
              <w:widowControl w:val="0"/>
              <w:rPr>
                <w:del w:id="960" w:author="John Jackson" w:date="2025-07-03T15:21:00Z" w16du:dateUtc="2025-07-03T13:21:00Z"/>
                <w:sz w:val="18"/>
                <w:szCs w:val="18"/>
              </w:rPr>
            </w:pPr>
            <w:del w:id="961" w:author="John Jackson" w:date="2025-07-03T15:21:00Z" w16du:dateUtc="2025-07-03T13:21:00Z">
              <w:r w:rsidDel="00A72145">
                <w:rPr>
                  <w:sz w:val="18"/>
                  <w:szCs w:val="18"/>
                </w:rPr>
                <w:delText>11.49</w:delText>
              </w:r>
            </w:del>
          </w:p>
          <w:p w14:paraId="0EB24E4B" w14:textId="3100E538" w:rsidR="008C33CD" w:rsidDel="00A72145" w:rsidRDefault="00000000">
            <w:pPr>
              <w:widowControl w:val="0"/>
              <w:rPr>
                <w:del w:id="962" w:author="John Jackson" w:date="2025-07-03T15:21:00Z" w16du:dateUtc="2025-07-03T13:21:00Z"/>
                <w:sz w:val="18"/>
                <w:szCs w:val="18"/>
              </w:rPr>
            </w:pPr>
            <w:del w:id="963" w:author="John Jackson" w:date="2025-07-03T15:21:00Z" w16du:dateUtc="2025-07-03T13:21:00Z">
              <w:r w:rsidDel="00A72145">
                <w:rPr>
                  <w:sz w:val="18"/>
                  <w:szCs w:val="18"/>
                </w:rPr>
                <w:delText>±2.53</w:delText>
              </w:r>
            </w:del>
          </w:p>
        </w:tc>
        <w:tc>
          <w:tcPr>
            <w:tcW w:w="840" w:type="dxa"/>
            <w:vMerge w:val="restart"/>
          </w:tcPr>
          <w:p w14:paraId="697253AF" w14:textId="122F6484" w:rsidR="008C33CD" w:rsidDel="00A72145" w:rsidRDefault="00000000">
            <w:pPr>
              <w:widowControl w:val="0"/>
              <w:rPr>
                <w:del w:id="964" w:author="John Jackson" w:date="2025-07-03T15:21:00Z" w16du:dateUtc="2025-07-03T13:21:00Z"/>
                <w:sz w:val="18"/>
                <w:szCs w:val="18"/>
              </w:rPr>
            </w:pPr>
            <w:del w:id="965" w:author="John Jackson" w:date="2025-07-03T15:21:00Z" w16du:dateUtc="2025-07-03T13:21:00Z">
              <w:r w:rsidDel="00A72145">
                <w:rPr>
                  <w:sz w:val="18"/>
                  <w:szCs w:val="18"/>
                </w:rPr>
                <w:delText>0.04</w:delText>
              </w:r>
            </w:del>
          </w:p>
          <w:p w14:paraId="62014281" w14:textId="27274CCB" w:rsidR="008C33CD" w:rsidDel="00A72145" w:rsidRDefault="00000000">
            <w:pPr>
              <w:widowControl w:val="0"/>
              <w:rPr>
                <w:del w:id="966" w:author="John Jackson" w:date="2025-07-03T15:21:00Z" w16du:dateUtc="2025-07-03T13:21:00Z"/>
                <w:sz w:val="18"/>
                <w:szCs w:val="18"/>
              </w:rPr>
            </w:pPr>
            <w:del w:id="967" w:author="John Jackson" w:date="2025-07-03T15:21:00Z" w16du:dateUtc="2025-07-03T13:21:00Z">
              <w:r w:rsidDel="00A72145">
                <w:rPr>
                  <w:sz w:val="18"/>
                  <w:szCs w:val="18"/>
                </w:rPr>
                <w:delText>±0.018</w:delText>
              </w:r>
            </w:del>
          </w:p>
        </w:tc>
        <w:tc>
          <w:tcPr>
            <w:tcW w:w="720" w:type="dxa"/>
          </w:tcPr>
          <w:p w14:paraId="65613836" w14:textId="55CEC5B0" w:rsidR="008C33CD" w:rsidDel="00A72145" w:rsidRDefault="00000000">
            <w:pPr>
              <w:widowControl w:val="0"/>
              <w:rPr>
                <w:del w:id="968" w:author="John Jackson" w:date="2025-07-03T15:21:00Z" w16du:dateUtc="2025-07-03T13:21:00Z"/>
                <w:sz w:val="18"/>
                <w:szCs w:val="18"/>
              </w:rPr>
            </w:pPr>
            <w:del w:id="969" w:author="John Jackson" w:date="2025-07-03T15:21:00Z" w16du:dateUtc="2025-07-03T13:21:00Z">
              <w:r w:rsidDel="00A72145">
                <w:rPr>
                  <w:sz w:val="18"/>
                  <w:szCs w:val="18"/>
                </w:rPr>
                <w:delText>21.09</w:delText>
              </w:r>
            </w:del>
          </w:p>
          <w:p w14:paraId="5DB6584A" w14:textId="4E2B34A2" w:rsidR="008C33CD" w:rsidDel="00A72145" w:rsidRDefault="00000000">
            <w:pPr>
              <w:widowControl w:val="0"/>
              <w:rPr>
                <w:del w:id="970" w:author="John Jackson" w:date="2025-07-03T15:21:00Z" w16du:dateUtc="2025-07-03T13:21:00Z"/>
                <w:sz w:val="18"/>
                <w:szCs w:val="18"/>
              </w:rPr>
            </w:pPr>
            <w:del w:id="971" w:author="John Jackson" w:date="2025-07-03T15:21:00Z" w16du:dateUtc="2025-07-03T13:21:00Z">
              <w:r w:rsidDel="00A72145">
                <w:rPr>
                  <w:sz w:val="18"/>
                  <w:szCs w:val="18"/>
                </w:rPr>
                <w:delText>±1.27</w:delText>
              </w:r>
            </w:del>
          </w:p>
        </w:tc>
        <w:tc>
          <w:tcPr>
            <w:tcW w:w="705" w:type="dxa"/>
          </w:tcPr>
          <w:p w14:paraId="37660592" w14:textId="0F1DA4A9" w:rsidR="008C33CD" w:rsidDel="00A72145" w:rsidRDefault="00000000">
            <w:pPr>
              <w:widowControl w:val="0"/>
              <w:rPr>
                <w:del w:id="972" w:author="John Jackson" w:date="2025-07-03T15:21:00Z" w16du:dateUtc="2025-07-03T13:21:00Z"/>
                <w:sz w:val="18"/>
                <w:szCs w:val="18"/>
              </w:rPr>
            </w:pPr>
            <w:del w:id="973" w:author="John Jackson" w:date="2025-07-03T15:21:00Z" w16du:dateUtc="2025-07-03T13:21:00Z">
              <w:r w:rsidDel="00A72145">
                <w:rPr>
                  <w:sz w:val="18"/>
                  <w:szCs w:val="18"/>
                </w:rPr>
                <w:delText>21.52</w:delText>
              </w:r>
            </w:del>
          </w:p>
          <w:p w14:paraId="5FF08116" w14:textId="3B24D8B3" w:rsidR="008C33CD" w:rsidDel="00A72145" w:rsidRDefault="00000000">
            <w:pPr>
              <w:widowControl w:val="0"/>
              <w:rPr>
                <w:del w:id="974" w:author="John Jackson" w:date="2025-07-03T15:21:00Z" w16du:dateUtc="2025-07-03T13:21:00Z"/>
                <w:sz w:val="18"/>
                <w:szCs w:val="18"/>
              </w:rPr>
            </w:pPr>
            <w:del w:id="975" w:author="John Jackson" w:date="2025-07-03T15:21:00Z" w16du:dateUtc="2025-07-03T13:21:00Z">
              <w:r w:rsidDel="00A72145">
                <w:rPr>
                  <w:sz w:val="18"/>
                  <w:szCs w:val="18"/>
                </w:rPr>
                <w:delText>±1.32</w:delText>
              </w:r>
            </w:del>
          </w:p>
        </w:tc>
        <w:tc>
          <w:tcPr>
            <w:tcW w:w="810" w:type="dxa"/>
          </w:tcPr>
          <w:p w14:paraId="28951B09" w14:textId="25F2BC6E" w:rsidR="008C33CD" w:rsidDel="00A72145" w:rsidRDefault="00000000">
            <w:pPr>
              <w:widowControl w:val="0"/>
              <w:rPr>
                <w:del w:id="976" w:author="John Jackson" w:date="2025-07-03T15:21:00Z" w16du:dateUtc="2025-07-03T13:21:00Z"/>
                <w:sz w:val="18"/>
                <w:szCs w:val="18"/>
              </w:rPr>
            </w:pPr>
            <w:del w:id="977" w:author="John Jackson" w:date="2025-07-03T15:21:00Z" w16du:dateUtc="2025-07-03T13:21:00Z">
              <w:r w:rsidDel="00A72145">
                <w:rPr>
                  <w:sz w:val="18"/>
                  <w:szCs w:val="18"/>
                </w:rPr>
                <w:delText>0.024</w:delText>
              </w:r>
            </w:del>
          </w:p>
          <w:p w14:paraId="7B3AED46" w14:textId="0E3B878D" w:rsidR="008C33CD" w:rsidDel="00A72145" w:rsidRDefault="00000000">
            <w:pPr>
              <w:widowControl w:val="0"/>
              <w:rPr>
                <w:del w:id="978" w:author="John Jackson" w:date="2025-07-03T15:21:00Z" w16du:dateUtc="2025-07-03T13:21:00Z"/>
                <w:sz w:val="18"/>
                <w:szCs w:val="18"/>
              </w:rPr>
            </w:pPr>
            <w:del w:id="979" w:author="John Jackson" w:date="2025-07-03T15:21:00Z" w16du:dateUtc="2025-07-03T13:21:00Z">
              <w:r w:rsidDel="00A72145">
                <w:rPr>
                  <w:sz w:val="18"/>
                  <w:szCs w:val="18"/>
                </w:rPr>
                <w:delText>±0.01</w:delText>
              </w:r>
            </w:del>
          </w:p>
        </w:tc>
        <w:tc>
          <w:tcPr>
            <w:tcW w:w="735" w:type="dxa"/>
          </w:tcPr>
          <w:p w14:paraId="1EADA1CC" w14:textId="571A87A0" w:rsidR="008C33CD" w:rsidDel="00A72145" w:rsidRDefault="00000000">
            <w:pPr>
              <w:widowControl w:val="0"/>
              <w:rPr>
                <w:del w:id="980" w:author="John Jackson" w:date="2025-07-03T15:21:00Z" w16du:dateUtc="2025-07-03T13:21:00Z"/>
                <w:sz w:val="18"/>
                <w:szCs w:val="18"/>
              </w:rPr>
            </w:pPr>
            <w:del w:id="981" w:author="John Jackson" w:date="2025-07-03T15:21:00Z" w16du:dateUtc="2025-07-03T13:21:00Z">
              <w:r w:rsidDel="00A72145">
                <w:rPr>
                  <w:sz w:val="18"/>
                  <w:szCs w:val="18"/>
                </w:rPr>
                <w:delText>62.79</w:delText>
              </w:r>
            </w:del>
          </w:p>
        </w:tc>
      </w:tr>
      <w:tr w:rsidR="008C33CD" w:rsidDel="00A72145" w14:paraId="2B69BBCB" w14:textId="33D5223F">
        <w:trPr>
          <w:trHeight w:val="380"/>
          <w:del w:id="982" w:author="John Jackson" w:date="2025-07-03T15:21:00Z"/>
        </w:trPr>
        <w:tc>
          <w:tcPr>
            <w:tcW w:w="705" w:type="dxa"/>
            <w:vMerge/>
          </w:tcPr>
          <w:p w14:paraId="502F0DC7" w14:textId="23632462" w:rsidR="008C33CD" w:rsidDel="00A72145" w:rsidRDefault="008C33CD">
            <w:pPr>
              <w:widowControl w:val="0"/>
              <w:pBdr>
                <w:top w:val="nil"/>
                <w:left w:val="nil"/>
                <w:bottom w:val="nil"/>
                <w:right w:val="nil"/>
                <w:between w:val="nil"/>
              </w:pBdr>
              <w:rPr>
                <w:del w:id="983" w:author="John Jackson" w:date="2025-07-03T15:21:00Z" w16du:dateUtc="2025-07-03T13:21:00Z"/>
                <w:sz w:val="18"/>
                <w:szCs w:val="18"/>
              </w:rPr>
            </w:pPr>
          </w:p>
        </w:tc>
        <w:tc>
          <w:tcPr>
            <w:tcW w:w="705" w:type="dxa"/>
            <w:vMerge/>
          </w:tcPr>
          <w:p w14:paraId="38306AFA" w14:textId="2D779859" w:rsidR="008C33CD" w:rsidDel="00A72145" w:rsidRDefault="008C33CD">
            <w:pPr>
              <w:widowControl w:val="0"/>
              <w:pBdr>
                <w:top w:val="nil"/>
                <w:left w:val="nil"/>
                <w:bottom w:val="nil"/>
                <w:right w:val="nil"/>
                <w:between w:val="nil"/>
              </w:pBdr>
              <w:rPr>
                <w:del w:id="984" w:author="John Jackson" w:date="2025-07-03T15:21:00Z" w16du:dateUtc="2025-07-03T13:21:00Z"/>
                <w:sz w:val="18"/>
                <w:szCs w:val="18"/>
              </w:rPr>
            </w:pPr>
          </w:p>
        </w:tc>
        <w:tc>
          <w:tcPr>
            <w:tcW w:w="705" w:type="dxa"/>
          </w:tcPr>
          <w:p w14:paraId="3484D0F0" w14:textId="39967708" w:rsidR="008C33CD" w:rsidDel="00A72145" w:rsidRDefault="00000000">
            <w:pPr>
              <w:widowControl w:val="0"/>
              <w:rPr>
                <w:del w:id="985" w:author="John Jackson" w:date="2025-07-03T15:21:00Z" w16du:dateUtc="2025-07-03T13:21:00Z"/>
                <w:sz w:val="18"/>
                <w:szCs w:val="18"/>
              </w:rPr>
            </w:pPr>
            <w:del w:id="986" w:author="John Jackson" w:date="2025-07-03T15:21:00Z" w16du:dateUtc="2025-07-03T13:21:00Z">
              <w:r w:rsidDel="00A72145">
                <w:rPr>
                  <w:sz w:val="18"/>
                  <w:szCs w:val="18"/>
                </w:rPr>
                <w:delText>♂</w:delText>
              </w:r>
            </w:del>
          </w:p>
        </w:tc>
        <w:tc>
          <w:tcPr>
            <w:tcW w:w="615" w:type="dxa"/>
          </w:tcPr>
          <w:p w14:paraId="6650520A" w14:textId="1B3B19DD" w:rsidR="008C33CD" w:rsidDel="00A72145" w:rsidRDefault="00000000">
            <w:pPr>
              <w:widowControl w:val="0"/>
              <w:rPr>
                <w:del w:id="987" w:author="John Jackson" w:date="2025-07-03T15:21:00Z" w16du:dateUtc="2025-07-03T13:21:00Z"/>
                <w:sz w:val="18"/>
                <w:szCs w:val="18"/>
              </w:rPr>
            </w:pPr>
            <w:del w:id="988" w:author="John Jackson" w:date="2025-07-03T15:21:00Z" w16du:dateUtc="2025-07-03T13:21:00Z">
              <w:r w:rsidDel="00A72145">
                <w:rPr>
                  <w:sz w:val="18"/>
                  <w:szCs w:val="18"/>
                </w:rPr>
                <w:delText>22</w:delText>
              </w:r>
            </w:del>
          </w:p>
        </w:tc>
        <w:tc>
          <w:tcPr>
            <w:tcW w:w="825" w:type="dxa"/>
          </w:tcPr>
          <w:p w14:paraId="32683515" w14:textId="729F2DC6" w:rsidR="008C33CD" w:rsidDel="00A72145" w:rsidRDefault="00000000">
            <w:pPr>
              <w:widowControl w:val="0"/>
              <w:rPr>
                <w:del w:id="989" w:author="John Jackson" w:date="2025-07-03T15:21:00Z" w16du:dateUtc="2025-07-03T13:21:00Z"/>
                <w:sz w:val="18"/>
                <w:szCs w:val="18"/>
              </w:rPr>
            </w:pPr>
            <w:del w:id="990" w:author="John Jackson" w:date="2025-07-03T15:21:00Z" w16du:dateUtc="2025-07-03T13:21:00Z">
              <w:r w:rsidDel="00A72145">
                <w:rPr>
                  <w:sz w:val="18"/>
                  <w:szCs w:val="18"/>
                </w:rPr>
                <w:delText>10.91</w:delText>
              </w:r>
            </w:del>
          </w:p>
          <w:p w14:paraId="62C92C3C" w14:textId="65B8163D" w:rsidR="008C33CD" w:rsidDel="00A72145" w:rsidRDefault="00000000">
            <w:pPr>
              <w:widowControl w:val="0"/>
              <w:rPr>
                <w:del w:id="991" w:author="John Jackson" w:date="2025-07-03T15:21:00Z" w16du:dateUtc="2025-07-03T13:21:00Z"/>
                <w:sz w:val="18"/>
                <w:szCs w:val="18"/>
              </w:rPr>
            </w:pPr>
            <w:del w:id="992" w:author="John Jackson" w:date="2025-07-03T15:21:00Z" w16du:dateUtc="2025-07-03T13:21:00Z">
              <w:r w:rsidDel="00A72145">
                <w:rPr>
                  <w:sz w:val="18"/>
                  <w:szCs w:val="18"/>
                </w:rPr>
                <w:delText>±5.04</w:delText>
              </w:r>
            </w:del>
          </w:p>
        </w:tc>
        <w:tc>
          <w:tcPr>
            <w:tcW w:w="855" w:type="dxa"/>
          </w:tcPr>
          <w:p w14:paraId="5AB2F02F" w14:textId="65997CC4" w:rsidR="008C33CD" w:rsidDel="00A72145" w:rsidRDefault="00000000">
            <w:pPr>
              <w:widowControl w:val="0"/>
              <w:rPr>
                <w:del w:id="993" w:author="John Jackson" w:date="2025-07-03T15:21:00Z" w16du:dateUtc="2025-07-03T13:21:00Z"/>
                <w:sz w:val="18"/>
                <w:szCs w:val="18"/>
              </w:rPr>
            </w:pPr>
            <w:del w:id="994" w:author="John Jackson" w:date="2025-07-03T15:21:00Z" w16du:dateUtc="2025-07-03T13:21:00Z">
              <w:r w:rsidDel="00A72145">
                <w:rPr>
                  <w:sz w:val="18"/>
                  <w:szCs w:val="18"/>
                </w:rPr>
                <w:delText>15.18</w:delText>
              </w:r>
            </w:del>
          </w:p>
          <w:p w14:paraId="1DB5149E" w14:textId="59455905" w:rsidR="008C33CD" w:rsidDel="00A72145" w:rsidRDefault="00000000">
            <w:pPr>
              <w:widowControl w:val="0"/>
              <w:rPr>
                <w:del w:id="995" w:author="John Jackson" w:date="2025-07-03T15:21:00Z" w16du:dateUtc="2025-07-03T13:21:00Z"/>
                <w:sz w:val="18"/>
                <w:szCs w:val="18"/>
              </w:rPr>
            </w:pPr>
            <w:del w:id="996" w:author="John Jackson" w:date="2025-07-03T15:21:00Z" w16du:dateUtc="2025-07-03T13:21:00Z">
              <w:r w:rsidDel="00A72145">
                <w:rPr>
                  <w:sz w:val="18"/>
                  <w:szCs w:val="18"/>
                </w:rPr>
                <w:delText>±1.74</w:delText>
              </w:r>
            </w:del>
          </w:p>
        </w:tc>
        <w:tc>
          <w:tcPr>
            <w:tcW w:w="570" w:type="dxa"/>
            <w:vMerge/>
          </w:tcPr>
          <w:p w14:paraId="46E4A732" w14:textId="5474EE48" w:rsidR="008C33CD" w:rsidDel="00A72145" w:rsidRDefault="008C33CD">
            <w:pPr>
              <w:widowControl w:val="0"/>
              <w:pBdr>
                <w:top w:val="nil"/>
                <w:left w:val="nil"/>
                <w:bottom w:val="nil"/>
                <w:right w:val="nil"/>
                <w:between w:val="nil"/>
              </w:pBdr>
              <w:rPr>
                <w:del w:id="997" w:author="John Jackson" w:date="2025-07-03T15:21:00Z" w16du:dateUtc="2025-07-03T13:21:00Z"/>
                <w:sz w:val="18"/>
                <w:szCs w:val="18"/>
              </w:rPr>
            </w:pPr>
          </w:p>
        </w:tc>
        <w:tc>
          <w:tcPr>
            <w:tcW w:w="705" w:type="dxa"/>
            <w:vMerge/>
          </w:tcPr>
          <w:p w14:paraId="4CEF130A" w14:textId="24E6155A" w:rsidR="008C33CD" w:rsidDel="00A72145" w:rsidRDefault="008C33CD">
            <w:pPr>
              <w:widowControl w:val="0"/>
              <w:pBdr>
                <w:top w:val="nil"/>
                <w:left w:val="nil"/>
                <w:bottom w:val="nil"/>
                <w:right w:val="nil"/>
                <w:between w:val="nil"/>
              </w:pBdr>
              <w:rPr>
                <w:del w:id="998" w:author="John Jackson" w:date="2025-07-03T15:21:00Z" w16du:dateUtc="2025-07-03T13:21:00Z"/>
                <w:sz w:val="18"/>
                <w:szCs w:val="18"/>
              </w:rPr>
            </w:pPr>
          </w:p>
        </w:tc>
        <w:tc>
          <w:tcPr>
            <w:tcW w:w="840" w:type="dxa"/>
            <w:vMerge/>
          </w:tcPr>
          <w:p w14:paraId="0ABA335D" w14:textId="29CDE554" w:rsidR="008C33CD" w:rsidDel="00A72145" w:rsidRDefault="008C33CD">
            <w:pPr>
              <w:widowControl w:val="0"/>
              <w:pBdr>
                <w:top w:val="nil"/>
                <w:left w:val="nil"/>
                <w:bottom w:val="nil"/>
                <w:right w:val="nil"/>
                <w:between w:val="nil"/>
              </w:pBdr>
              <w:rPr>
                <w:del w:id="999" w:author="John Jackson" w:date="2025-07-03T15:21:00Z" w16du:dateUtc="2025-07-03T13:21:00Z"/>
                <w:sz w:val="18"/>
                <w:szCs w:val="18"/>
              </w:rPr>
            </w:pPr>
          </w:p>
        </w:tc>
        <w:tc>
          <w:tcPr>
            <w:tcW w:w="720" w:type="dxa"/>
          </w:tcPr>
          <w:p w14:paraId="24512A43" w14:textId="67AC8902" w:rsidR="008C33CD" w:rsidDel="00A72145" w:rsidRDefault="00000000">
            <w:pPr>
              <w:widowControl w:val="0"/>
              <w:rPr>
                <w:del w:id="1000" w:author="John Jackson" w:date="2025-07-03T15:21:00Z" w16du:dateUtc="2025-07-03T13:21:00Z"/>
                <w:sz w:val="18"/>
                <w:szCs w:val="18"/>
              </w:rPr>
            </w:pPr>
            <w:del w:id="1001" w:author="John Jackson" w:date="2025-07-03T15:21:00Z" w16du:dateUtc="2025-07-03T13:21:00Z">
              <w:r w:rsidDel="00A72145">
                <w:rPr>
                  <w:sz w:val="18"/>
                  <w:szCs w:val="18"/>
                </w:rPr>
                <w:delText>20.94</w:delText>
              </w:r>
            </w:del>
          </w:p>
          <w:p w14:paraId="58CF1E03" w14:textId="630715E1" w:rsidR="008C33CD" w:rsidDel="00A72145" w:rsidRDefault="00000000">
            <w:pPr>
              <w:widowControl w:val="0"/>
              <w:rPr>
                <w:del w:id="1002" w:author="John Jackson" w:date="2025-07-03T15:21:00Z" w16du:dateUtc="2025-07-03T13:21:00Z"/>
                <w:sz w:val="18"/>
                <w:szCs w:val="18"/>
              </w:rPr>
            </w:pPr>
            <w:del w:id="1003" w:author="John Jackson" w:date="2025-07-03T15:21:00Z" w16du:dateUtc="2025-07-03T13:21:00Z">
              <w:r w:rsidDel="00A72145">
                <w:rPr>
                  <w:sz w:val="18"/>
                  <w:szCs w:val="18"/>
                </w:rPr>
                <w:delText>±1.13</w:delText>
              </w:r>
            </w:del>
          </w:p>
        </w:tc>
        <w:tc>
          <w:tcPr>
            <w:tcW w:w="705" w:type="dxa"/>
          </w:tcPr>
          <w:p w14:paraId="1CBF327B" w14:textId="0B8A1F18" w:rsidR="008C33CD" w:rsidDel="00A72145" w:rsidRDefault="00000000">
            <w:pPr>
              <w:widowControl w:val="0"/>
              <w:rPr>
                <w:del w:id="1004" w:author="John Jackson" w:date="2025-07-03T15:21:00Z" w16du:dateUtc="2025-07-03T13:21:00Z"/>
                <w:sz w:val="18"/>
                <w:szCs w:val="18"/>
              </w:rPr>
            </w:pPr>
            <w:del w:id="1005" w:author="John Jackson" w:date="2025-07-03T15:21:00Z" w16du:dateUtc="2025-07-03T13:21:00Z">
              <w:r w:rsidDel="00A72145">
                <w:rPr>
                  <w:sz w:val="18"/>
                  <w:szCs w:val="18"/>
                </w:rPr>
                <w:delText>21.37</w:delText>
              </w:r>
            </w:del>
          </w:p>
          <w:p w14:paraId="6E0066E8" w14:textId="06E1E8B7" w:rsidR="008C33CD" w:rsidDel="00A72145" w:rsidRDefault="00000000">
            <w:pPr>
              <w:widowControl w:val="0"/>
              <w:rPr>
                <w:del w:id="1006" w:author="John Jackson" w:date="2025-07-03T15:21:00Z" w16du:dateUtc="2025-07-03T13:21:00Z"/>
                <w:sz w:val="18"/>
                <w:szCs w:val="18"/>
              </w:rPr>
            </w:pPr>
            <w:del w:id="1007" w:author="John Jackson" w:date="2025-07-03T15:21:00Z" w16du:dateUtc="2025-07-03T13:21:00Z">
              <w:r w:rsidDel="00A72145">
                <w:rPr>
                  <w:sz w:val="18"/>
                  <w:szCs w:val="18"/>
                </w:rPr>
                <w:delText>±1.37</w:delText>
              </w:r>
            </w:del>
          </w:p>
        </w:tc>
        <w:tc>
          <w:tcPr>
            <w:tcW w:w="810" w:type="dxa"/>
          </w:tcPr>
          <w:p w14:paraId="2078C466" w14:textId="36AF6089" w:rsidR="008C33CD" w:rsidDel="00A72145" w:rsidRDefault="00000000">
            <w:pPr>
              <w:widowControl w:val="0"/>
              <w:rPr>
                <w:del w:id="1008" w:author="John Jackson" w:date="2025-07-03T15:21:00Z" w16du:dateUtc="2025-07-03T13:21:00Z"/>
                <w:sz w:val="18"/>
                <w:szCs w:val="18"/>
              </w:rPr>
            </w:pPr>
            <w:del w:id="1009" w:author="John Jackson" w:date="2025-07-03T15:21:00Z" w16du:dateUtc="2025-07-03T13:21:00Z">
              <w:r w:rsidDel="00A72145">
                <w:rPr>
                  <w:sz w:val="18"/>
                  <w:szCs w:val="18"/>
                </w:rPr>
                <w:delText>0.022</w:delText>
              </w:r>
            </w:del>
          </w:p>
          <w:p w14:paraId="5413491B" w14:textId="74C10964" w:rsidR="008C33CD" w:rsidDel="00A72145" w:rsidRDefault="00000000">
            <w:pPr>
              <w:widowControl w:val="0"/>
              <w:rPr>
                <w:del w:id="1010" w:author="John Jackson" w:date="2025-07-03T15:21:00Z" w16du:dateUtc="2025-07-03T13:21:00Z"/>
                <w:sz w:val="18"/>
                <w:szCs w:val="18"/>
              </w:rPr>
            </w:pPr>
            <w:del w:id="1011" w:author="John Jackson" w:date="2025-07-03T15:21:00Z" w16du:dateUtc="2025-07-03T13:21:00Z">
              <w:r w:rsidDel="00A72145">
                <w:rPr>
                  <w:sz w:val="18"/>
                  <w:szCs w:val="18"/>
                </w:rPr>
                <w:delText>±0.008</w:delText>
              </w:r>
            </w:del>
          </w:p>
        </w:tc>
        <w:tc>
          <w:tcPr>
            <w:tcW w:w="735" w:type="dxa"/>
          </w:tcPr>
          <w:p w14:paraId="02E878AA" w14:textId="022DD871" w:rsidR="008C33CD" w:rsidDel="00A72145" w:rsidRDefault="00000000">
            <w:pPr>
              <w:widowControl w:val="0"/>
              <w:rPr>
                <w:del w:id="1012" w:author="John Jackson" w:date="2025-07-03T15:21:00Z" w16du:dateUtc="2025-07-03T13:21:00Z"/>
                <w:sz w:val="18"/>
                <w:szCs w:val="18"/>
              </w:rPr>
            </w:pPr>
            <w:del w:id="1013" w:author="John Jackson" w:date="2025-07-03T15:21:00Z" w16du:dateUtc="2025-07-03T13:21:00Z">
              <w:r w:rsidDel="00A72145">
                <w:rPr>
                  <w:sz w:val="18"/>
                  <w:szCs w:val="18"/>
                </w:rPr>
                <w:delText>68.18</w:delText>
              </w:r>
            </w:del>
          </w:p>
        </w:tc>
      </w:tr>
      <w:tr w:rsidR="008C33CD" w:rsidDel="00A72145" w14:paraId="1102DB7D" w14:textId="18D76F16">
        <w:trPr>
          <w:trHeight w:val="380"/>
          <w:del w:id="1014" w:author="John Jackson" w:date="2025-07-03T15:21:00Z"/>
        </w:trPr>
        <w:tc>
          <w:tcPr>
            <w:tcW w:w="705" w:type="dxa"/>
            <w:vMerge/>
          </w:tcPr>
          <w:p w14:paraId="125630C5" w14:textId="128F9166" w:rsidR="008C33CD" w:rsidDel="00A72145" w:rsidRDefault="008C33CD">
            <w:pPr>
              <w:widowControl w:val="0"/>
              <w:pBdr>
                <w:top w:val="nil"/>
                <w:left w:val="nil"/>
                <w:bottom w:val="nil"/>
                <w:right w:val="nil"/>
                <w:between w:val="nil"/>
              </w:pBdr>
              <w:rPr>
                <w:del w:id="1015" w:author="John Jackson" w:date="2025-07-03T15:21:00Z" w16du:dateUtc="2025-07-03T13:21:00Z"/>
                <w:sz w:val="18"/>
                <w:szCs w:val="18"/>
              </w:rPr>
            </w:pPr>
          </w:p>
        </w:tc>
        <w:tc>
          <w:tcPr>
            <w:tcW w:w="705" w:type="dxa"/>
            <w:vMerge/>
          </w:tcPr>
          <w:p w14:paraId="0F99ADC4" w14:textId="28C9BD9D" w:rsidR="008C33CD" w:rsidDel="00A72145" w:rsidRDefault="008C33CD">
            <w:pPr>
              <w:widowControl w:val="0"/>
              <w:pBdr>
                <w:top w:val="nil"/>
                <w:left w:val="nil"/>
                <w:bottom w:val="nil"/>
                <w:right w:val="nil"/>
                <w:between w:val="nil"/>
              </w:pBdr>
              <w:rPr>
                <w:del w:id="1016" w:author="John Jackson" w:date="2025-07-03T15:21:00Z" w16du:dateUtc="2025-07-03T13:21:00Z"/>
                <w:sz w:val="18"/>
                <w:szCs w:val="18"/>
              </w:rPr>
            </w:pPr>
          </w:p>
        </w:tc>
        <w:tc>
          <w:tcPr>
            <w:tcW w:w="705" w:type="dxa"/>
          </w:tcPr>
          <w:p w14:paraId="15ABF486" w14:textId="5482EB5A" w:rsidR="008C33CD" w:rsidDel="00A72145" w:rsidRDefault="00000000">
            <w:pPr>
              <w:widowControl w:val="0"/>
              <w:rPr>
                <w:del w:id="1017" w:author="John Jackson" w:date="2025-07-03T15:21:00Z" w16du:dateUtc="2025-07-03T13:21:00Z"/>
                <w:sz w:val="18"/>
                <w:szCs w:val="18"/>
              </w:rPr>
            </w:pPr>
            <w:del w:id="1018" w:author="John Jackson" w:date="2025-07-03T15:21:00Z" w16du:dateUtc="2025-07-03T13:21:00Z">
              <w:r w:rsidDel="00A72145">
                <w:rPr>
                  <w:sz w:val="18"/>
                  <w:szCs w:val="18"/>
                </w:rPr>
                <w:delText>♀</w:delText>
              </w:r>
            </w:del>
          </w:p>
        </w:tc>
        <w:tc>
          <w:tcPr>
            <w:tcW w:w="615" w:type="dxa"/>
          </w:tcPr>
          <w:p w14:paraId="00D074A0" w14:textId="358EE59F" w:rsidR="008C33CD" w:rsidDel="00A72145" w:rsidRDefault="00000000">
            <w:pPr>
              <w:widowControl w:val="0"/>
              <w:rPr>
                <w:del w:id="1019" w:author="John Jackson" w:date="2025-07-03T15:21:00Z" w16du:dateUtc="2025-07-03T13:21:00Z"/>
                <w:sz w:val="18"/>
                <w:szCs w:val="18"/>
              </w:rPr>
            </w:pPr>
            <w:del w:id="1020" w:author="John Jackson" w:date="2025-07-03T15:21:00Z" w16du:dateUtc="2025-07-03T13:21:00Z">
              <w:r w:rsidDel="00A72145">
                <w:rPr>
                  <w:sz w:val="18"/>
                  <w:szCs w:val="18"/>
                </w:rPr>
                <w:delText>21</w:delText>
              </w:r>
            </w:del>
          </w:p>
        </w:tc>
        <w:tc>
          <w:tcPr>
            <w:tcW w:w="825" w:type="dxa"/>
          </w:tcPr>
          <w:p w14:paraId="5816DD97" w14:textId="4EA43FEC" w:rsidR="008C33CD" w:rsidDel="00A72145" w:rsidRDefault="00000000">
            <w:pPr>
              <w:widowControl w:val="0"/>
              <w:rPr>
                <w:del w:id="1021" w:author="John Jackson" w:date="2025-07-03T15:21:00Z" w16du:dateUtc="2025-07-03T13:21:00Z"/>
                <w:sz w:val="18"/>
                <w:szCs w:val="18"/>
              </w:rPr>
            </w:pPr>
            <w:del w:id="1022" w:author="John Jackson" w:date="2025-07-03T15:21:00Z" w16du:dateUtc="2025-07-03T13:21:00Z">
              <w:r w:rsidDel="00A72145">
                <w:rPr>
                  <w:sz w:val="18"/>
                  <w:szCs w:val="18"/>
                </w:rPr>
                <w:delText>10.57</w:delText>
              </w:r>
            </w:del>
          </w:p>
          <w:p w14:paraId="003FBDEE" w14:textId="2571B4C7" w:rsidR="008C33CD" w:rsidDel="00A72145" w:rsidRDefault="00000000">
            <w:pPr>
              <w:widowControl w:val="0"/>
              <w:rPr>
                <w:del w:id="1023" w:author="John Jackson" w:date="2025-07-03T15:21:00Z" w16du:dateUtc="2025-07-03T13:21:00Z"/>
                <w:sz w:val="18"/>
                <w:szCs w:val="18"/>
              </w:rPr>
            </w:pPr>
            <w:del w:id="1024" w:author="John Jackson" w:date="2025-07-03T15:21:00Z" w16du:dateUtc="2025-07-03T13:21:00Z">
              <w:r w:rsidDel="00A72145">
                <w:rPr>
                  <w:sz w:val="18"/>
                  <w:szCs w:val="18"/>
                </w:rPr>
                <w:delText>±3.54</w:delText>
              </w:r>
            </w:del>
          </w:p>
        </w:tc>
        <w:tc>
          <w:tcPr>
            <w:tcW w:w="855" w:type="dxa"/>
          </w:tcPr>
          <w:p w14:paraId="28660AC3" w14:textId="6DC71943" w:rsidR="008C33CD" w:rsidDel="00A72145" w:rsidRDefault="00000000">
            <w:pPr>
              <w:widowControl w:val="0"/>
              <w:rPr>
                <w:del w:id="1025" w:author="John Jackson" w:date="2025-07-03T15:21:00Z" w16du:dateUtc="2025-07-03T13:21:00Z"/>
                <w:sz w:val="18"/>
                <w:szCs w:val="18"/>
              </w:rPr>
            </w:pPr>
            <w:del w:id="1026" w:author="John Jackson" w:date="2025-07-03T15:21:00Z" w16du:dateUtc="2025-07-03T13:21:00Z">
              <w:r w:rsidDel="00A72145">
                <w:rPr>
                  <w:sz w:val="18"/>
                  <w:szCs w:val="18"/>
                </w:rPr>
                <w:delText>15.76</w:delText>
              </w:r>
            </w:del>
          </w:p>
          <w:p w14:paraId="6DB79043" w14:textId="30FDE91D" w:rsidR="008C33CD" w:rsidDel="00A72145" w:rsidRDefault="00000000">
            <w:pPr>
              <w:widowControl w:val="0"/>
              <w:rPr>
                <w:del w:id="1027" w:author="John Jackson" w:date="2025-07-03T15:21:00Z" w16du:dateUtc="2025-07-03T13:21:00Z"/>
                <w:sz w:val="18"/>
                <w:szCs w:val="18"/>
              </w:rPr>
            </w:pPr>
            <w:del w:id="1028" w:author="John Jackson" w:date="2025-07-03T15:21:00Z" w16du:dateUtc="2025-07-03T13:21:00Z">
              <w:r w:rsidDel="00A72145">
                <w:rPr>
                  <w:sz w:val="18"/>
                  <w:szCs w:val="18"/>
                </w:rPr>
                <w:delText>±2.07</w:delText>
              </w:r>
            </w:del>
          </w:p>
        </w:tc>
        <w:tc>
          <w:tcPr>
            <w:tcW w:w="570" w:type="dxa"/>
            <w:vMerge/>
          </w:tcPr>
          <w:p w14:paraId="3626561F" w14:textId="17E4C505" w:rsidR="008C33CD" w:rsidDel="00A72145" w:rsidRDefault="008C33CD">
            <w:pPr>
              <w:widowControl w:val="0"/>
              <w:pBdr>
                <w:top w:val="nil"/>
                <w:left w:val="nil"/>
                <w:bottom w:val="nil"/>
                <w:right w:val="nil"/>
                <w:between w:val="nil"/>
              </w:pBdr>
              <w:rPr>
                <w:del w:id="1029" w:author="John Jackson" w:date="2025-07-03T15:21:00Z" w16du:dateUtc="2025-07-03T13:21:00Z"/>
                <w:sz w:val="18"/>
                <w:szCs w:val="18"/>
              </w:rPr>
            </w:pPr>
          </w:p>
        </w:tc>
        <w:tc>
          <w:tcPr>
            <w:tcW w:w="705" w:type="dxa"/>
            <w:vMerge/>
          </w:tcPr>
          <w:p w14:paraId="77C2BFCC" w14:textId="3E670F3B" w:rsidR="008C33CD" w:rsidDel="00A72145" w:rsidRDefault="008C33CD">
            <w:pPr>
              <w:widowControl w:val="0"/>
              <w:pBdr>
                <w:top w:val="nil"/>
                <w:left w:val="nil"/>
                <w:bottom w:val="nil"/>
                <w:right w:val="nil"/>
                <w:between w:val="nil"/>
              </w:pBdr>
              <w:rPr>
                <w:del w:id="1030" w:author="John Jackson" w:date="2025-07-03T15:21:00Z" w16du:dateUtc="2025-07-03T13:21:00Z"/>
                <w:sz w:val="18"/>
                <w:szCs w:val="18"/>
              </w:rPr>
            </w:pPr>
          </w:p>
        </w:tc>
        <w:tc>
          <w:tcPr>
            <w:tcW w:w="840" w:type="dxa"/>
            <w:vMerge/>
          </w:tcPr>
          <w:p w14:paraId="0544DB77" w14:textId="12C0300A" w:rsidR="008C33CD" w:rsidDel="00A72145" w:rsidRDefault="008C33CD">
            <w:pPr>
              <w:widowControl w:val="0"/>
              <w:pBdr>
                <w:top w:val="nil"/>
                <w:left w:val="nil"/>
                <w:bottom w:val="nil"/>
                <w:right w:val="nil"/>
                <w:between w:val="nil"/>
              </w:pBdr>
              <w:rPr>
                <w:del w:id="1031" w:author="John Jackson" w:date="2025-07-03T15:21:00Z" w16du:dateUtc="2025-07-03T13:21:00Z"/>
                <w:sz w:val="18"/>
                <w:szCs w:val="18"/>
              </w:rPr>
            </w:pPr>
          </w:p>
        </w:tc>
        <w:tc>
          <w:tcPr>
            <w:tcW w:w="720" w:type="dxa"/>
          </w:tcPr>
          <w:p w14:paraId="3DA41C5A" w14:textId="78E1A6AA" w:rsidR="008C33CD" w:rsidDel="00A72145" w:rsidRDefault="00000000">
            <w:pPr>
              <w:widowControl w:val="0"/>
              <w:rPr>
                <w:del w:id="1032" w:author="John Jackson" w:date="2025-07-03T15:21:00Z" w16du:dateUtc="2025-07-03T13:21:00Z"/>
                <w:sz w:val="18"/>
                <w:szCs w:val="18"/>
              </w:rPr>
            </w:pPr>
            <w:del w:id="1033" w:author="John Jackson" w:date="2025-07-03T15:21:00Z" w16du:dateUtc="2025-07-03T13:21:00Z">
              <w:r w:rsidDel="00A72145">
                <w:rPr>
                  <w:sz w:val="18"/>
                  <w:szCs w:val="18"/>
                </w:rPr>
                <w:delText>21.24</w:delText>
              </w:r>
            </w:del>
          </w:p>
          <w:p w14:paraId="5BE08468" w14:textId="0A2E2ADB" w:rsidR="008C33CD" w:rsidDel="00A72145" w:rsidRDefault="00000000">
            <w:pPr>
              <w:widowControl w:val="0"/>
              <w:rPr>
                <w:del w:id="1034" w:author="John Jackson" w:date="2025-07-03T15:21:00Z" w16du:dateUtc="2025-07-03T13:21:00Z"/>
                <w:sz w:val="18"/>
                <w:szCs w:val="18"/>
              </w:rPr>
            </w:pPr>
            <w:del w:id="1035" w:author="John Jackson" w:date="2025-07-03T15:21:00Z" w16du:dateUtc="2025-07-03T13:21:00Z">
              <w:r w:rsidDel="00A72145">
                <w:rPr>
                  <w:sz w:val="18"/>
                  <w:szCs w:val="18"/>
                </w:rPr>
                <w:delText>±1.41</w:delText>
              </w:r>
            </w:del>
          </w:p>
        </w:tc>
        <w:tc>
          <w:tcPr>
            <w:tcW w:w="705" w:type="dxa"/>
          </w:tcPr>
          <w:p w14:paraId="4F447035" w14:textId="286DB539" w:rsidR="008C33CD" w:rsidDel="00A72145" w:rsidRDefault="00000000">
            <w:pPr>
              <w:widowControl w:val="0"/>
              <w:rPr>
                <w:del w:id="1036" w:author="John Jackson" w:date="2025-07-03T15:21:00Z" w16du:dateUtc="2025-07-03T13:21:00Z"/>
                <w:sz w:val="18"/>
                <w:szCs w:val="18"/>
              </w:rPr>
            </w:pPr>
            <w:del w:id="1037" w:author="John Jackson" w:date="2025-07-03T15:21:00Z" w16du:dateUtc="2025-07-03T13:21:00Z">
              <w:r w:rsidDel="00A72145">
                <w:rPr>
                  <w:sz w:val="18"/>
                  <w:szCs w:val="18"/>
                </w:rPr>
                <w:delText>21.67</w:delText>
              </w:r>
            </w:del>
          </w:p>
          <w:p w14:paraId="0F9186B6" w14:textId="656C6A13" w:rsidR="008C33CD" w:rsidDel="00A72145" w:rsidRDefault="00000000">
            <w:pPr>
              <w:widowControl w:val="0"/>
              <w:rPr>
                <w:del w:id="1038" w:author="John Jackson" w:date="2025-07-03T15:21:00Z" w16du:dateUtc="2025-07-03T13:21:00Z"/>
                <w:sz w:val="18"/>
                <w:szCs w:val="18"/>
              </w:rPr>
            </w:pPr>
            <w:del w:id="1039" w:author="John Jackson" w:date="2025-07-03T15:21:00Z" w16du:dateUtc="2025-07-03T13:21:00Z">
              <w:r w:rsidDel="00A72145">
                <w:rPr>
                  <w:sz w:val="18"/>
                  <w:szCs w:val="18"/>
                </w:rPr>
                <w:delText>±1.29</w:delText>
              </w:r>
            </w:del>
          </w:p>
        </w:tc>
        <w:tc>
          <w:tcPr>
            <w:tcW w:w="810" w:type="dxa"/>
          </w:tcPr>
          <w:p w14:paraId="5CE9A558" w14:textId="0902F3AB" w:rsidR="008C33CD" w:rsidDel="00A72145" w:rsidRDefault="00000000">
            <w:pPr>
              <w:widowControl w:val="0"/>
              <w:rPr>
                <w:del w:id="1040" w:author="John Jackson" w:date="2025-07-03T15:21:00Z" w16du:dateUtc="2025-07-03T13:21:00Z"/>
                <w:sz w:val="18"/>
                <w:szCs w:val="18"/>
              </w:rPr>
            </w:pPr>
            <w:del w:id="1041" w:author="John Jackson" w:date="2025-07-03T15:21:00Z" w16du:dateUtc="2025-07-03T13:21:00Z">
              <w:r w:rsidDel="00A72145">
                <w:rPr>
                  <w:sz w:val="18"/>
                  <w:szCs w:val="18"/>
                </w:rPr>
                <w:delText>0.025</w:delText>
              </w:r>
            </w:del>
          </w:p>
          <w:p w14:paraId="0A7907C6" w14:textId="39302DB1" w:rsidR="008C33CD" w:rsidDel="00A72145" w:rsidRDefault="00000000">
            <w:pPr>
              <w:widowControl w:val="0"/>
              <w:rPr>
                <w:del w:id="1042" w:author="John Jackson" w:date="2025-07-03T15:21:00Z" w16du:dateUtc="2025-07-03T13:21:00Z"/>
                <w:sz w:val="18"/>
                <w:szCs w:val="18"/>
              </w:rPr>
            </w:pPr>
            <w:del w:id="1043" w:author="John Jackson" w:date="2025-07-03T15:21:00Z" w16du:dateUtc="2025-07-03T13:21:00Z">
              <w:r w:rsidDel="00A72145">
                <w:rPr>
                  <w:sz w:val="18"/>
                  <w:szCs w:val="18"/>
                </w:rPr>
                <w:delText>±0.012</w:delText>
              </w:r>
            </w:del>
          </w:p>
        </w:tc>
        <w:tc>
          <w:tcPr>
            <w:tcW w:w="735" w:type="dxa"/>
          </w:tcPr>
          <w:p w14:paraId="602BF27F" w14:textId="587EF059" w:rsidR="008C33CD" w:rsidDel="00A72145" w:rsidRDefault="00000000">
            <w:pPr>
              <w:widowControl w:val="0"/>
              <w:rPr>
                <w:del w:id="1044" w:author="John Jackson" w:date="2025-07-03T15:21:00Z" w16du:dateUtc="2025-07-03T13:21:00Z"/>
                <w:sz w:val="18"/>
                <w:szCs w:val="18"/>
              </w:rPr>
            </w:pPr>
            <w:del w:id="1045" w:author="John Jackson" w:date="2025-07-03T15:21:00Z" w16du:dateUtc="2025-07-03T13:21:00Z">
              <w:r w:rsidDel="00A72145">
                <w:rPr>
                  <w:sz w:val="18"/>
                  <w:szCs w:val="18"/>
                </w:rPr>
                <w:delText>57.14</w:delText>
              </w:r>
            </w:del>
          </w:p>
        </w:tc>
      </w:tr>
      <w:tr w:rsidR="008C33CD" w:rsidDel="00A72145" w14:paraId="24982520" w14:textId="4CDC7CAE">
        <w:trPr>
          <w:trHeight w:val="380"/>
          <w:del w:id="1046" w:author="John Jackson" w:date="2025-07-03T15:21:00Z"/>
        </w:trPr>
        <w:tc>
          <w:tcPr>
            <w:tcW w:w="705" w:type="dxa"/>
            <w:vMerge w:val="restart"/>
          </w:tcPr>
          <w:p w14:paraId="35AB0CB9" w14:textId="2E7FDBAA" w:rsidR="008C33CD" w:rsidDel="00A72145" w:rsidRDefault="00000000">
            <w:pPr>
              <w:widowControl w:val="0"/>
              <w:rPr>
                <w:del w:id="1047" w:author="John Jackson" w:date="2025-07-03T15:21:00Z" w16du:dateUtc="2025-07-03T13:21:00Z"/>
                <w:b/>
                <w:sz w:val="18"/>
                <w:szCs w:val="18"/>
              </w:rPr>
            </w:pPr>
            <w:del w:id="1048" w:author="John Jackson" w:date="2025-07-03T15:21:00Z" w16du:dateUtc="2025-07-03T13:21:00Z">
              <w:r w:rsidDel="00A72145">
                <w:rPr>
                  <w:b/>
                  <w:sz w:val="18"/>
                  <w:szCs w:val="18"/>
                </w:rPr>
                <w:delText>27-33</w:delText>
              </w:r>
            </w:del>
          </w:p>
        </w:tc>
        <w:tc>
          <w:tcPr>
            <w:tcW w:w="705" w:type="dxa"/>
            <w:vMerge w:val="restart"/>
          </w:tcPr>
          <w:p w14:paraId="7E13E587" w14:textId="7262F10C" w:rsidR="008C33CD" w:rsidDel="00A72145" w:rsidRDefault="00000000">
            <w:pPr>
              <w:widowControl w:val="0"/>
              <w:rPr>
                <w:del w:id="1049" w:author="John Jackson" w:date="2025-07-03T15:21:00Z" w16du:dateUtc="2025-07-03T13:21:00Z"/>
                <w:b/>
                <w:sz w:val="18"/>
                <w:szCs w:val="18"/>
              </w:rPr>
            </w:pPr>
            <w:del w:id="1050" w:author="John Jackson" w:date="2025-07-03T15:21:00Z" w16du:dateUtc="2025-07-03T13:21:00Z">
              <w:r w:rsidDel="00A72145">
                <w:rPr>
                  <w:b/>
                  <w:sz w:val="18"/>
                  <w:szCs w:val="18"/>
                </w:rPr>
                <w:delText>Ma</w:delText>
              </w:r>
            </w:del>
          </w:p>
        </w:tc>
        <w:tc>
          <w:tcPr>
            <w:tcW w:w="705" w:type="dxa"/>
          </w:tcPr>
          <w:p w14:paraId="5C596174" w14:textId="4AFC8B5B" w:rsidR="008C33CD" w:rsidDel="00A72145" w:rsidRDefault="00000000">
            <w:pPr>
              <w:widowControl w:val="0"/>
              <w:rPr>
                <w:del w:id="1051" w:author="John Jackson" w:date="2025-07-03T15:21:00Z" w16du:dateUtc="2025-07-03T13:21:00Z"/>
                <w:sz w:val="18"/>
                <w:szCs w:val="18"/>
              </w:rPr>
            </w:pPr>
            <w:del w:id="1052" w:author="John Jackson" w:date="2025-07-03T15:21:00Z" w16du:dateUtc="2025-07-03T13:21:00Z">
              <w:r w:rsidDel="00A72145">
                <w:rPr>
                  <w:sz w:val="18"/>
                  <w:szCs w:val="18"/>
                </w:rPr>
                <w:delText>g</w:delText>
              </w:r>
            </w:del>
          </w:p>
        </w:tc>
        <w:tc>
          <w:tcPr>
            <w:tcW w:w="615" w:type="dxa"/>
          </w:tcPr>
          <w:p w14:paraId="6BFC9141" w14:textId="686C6BC1" w:rsidR="008C33CD" w:rsidDel="00A72145" w:rsidRDefault="00000000">
            <w:pPr>
              <w:widowControl w:val="0"/>
              <w:rPr>
                <w:del w:id="1053" w:author="John Jackson" w:date="2025-07-03T15:21:00Z" w16du:dateUtc="2025-07-03T13:21:00Z"/>
                <w:sz w:val="18"/>
                <w:szCs w:val="18"/>
              </w:rPr>
            </w:pPr>
            <w:del w:id="1054" w:author="John Jackson" w:date="2025-07-03T15:21:00Z" w16du:dateUtc="2025-07-03T13:21:00Z">
              <w:r w:rsidDel="00A72145">
                <w:rPr>
                  <w:sz w:val="18"/>
                  <w:szCs w:val="18"/>
                </w:rPr>
                <w:delText>52</w:delText>
              </w:r>
            </w:del>
          </w:p>
        </w:tc>
        <w:tc>
          <w:tcPr>
            <w:tcW w:w="825" w:type="dxa"/>
          </w:tcPr>
          <w:p w14:paraId="535D5CF4" w14:textId="0AEE887A" w:rsidR="008C33CD" w:rsidDel="00A72145" w:rsidRDefault="00000000">
            <w:pPr>
              <w:widowControl w:val="0"/>
              <w:rPr>
                <w:del w:id="1055" w:author="John Jackson" w:date="2025-07-03T15:21:00Z" w16du:dateUtc="2025-07-03T13:21:00Z"/>
                <w:sz w:val="18"/>
                <w:szCs w:val="18"/>
              </w:rPr>
            </w:pPr>
            <w:del w:id="1056" w:author="John Jackson" w:date="2025-07-03T15:21:00Z" w16du:dateUtc="2025-07-03T13:21:00Z">
              <w:r w:rsidDel="00A72145">
                <w:rPr>
                  <w:sz w:val="18"/>
                  <w:szCs w:val="18"/>
                </w:rPr>
                <w:delText>19.34</w:delText>
              </w:r>
            </w:del>
          </w:p>
          <w:p w14:paraId="3FC3DD86" w14:textId="39369A10" w:rsidR="008C33CD" w:rsidDel="00A72145" w:rsidRDefault="00000000">
            <w:pPr>
              <w:widowControl w:val="0"/>
              <w:rPr>
                <w:del w:id="1057" w:author="John Jackson" w:date="2025-07-03T15:21:00Z" w16du:dateUtc="2025-07-03T13:21:00Z"/>
                <w:sz w:val="18"/>
                <w:szCs w:val="18"/>
              </w:rPr>
            </w:pPr>
            <w:del w:id="1058" w:author="John Jackson" w:date="2025-07-03T15:21:00Z" w16du:dateUtc="2025-07-03T13:21:00Z">
              <w:r w:rsidDel="00A72145">
                <w:rPr>
                  <w:sz w:val="18"/>
                  <w:szCs w:val="18"/>
                </w:rPr>
                <w:delText>±14.74</w:delText>
              </w:r>
            </w:del>
          </w:p>
        </w:tc>
        <w:tc>
          <w:tcPr>
            <w:tcW w:w="855" w:type="dxa"/>
          </w:tcPr>
          <w:p w14:paraId="58163233" w14:textId="5386B1C1" w:rsidR="008C33CD" w:rsidDel="00A72145" w:rsidRDefault="00000000">
            <w:pPr>
              <w:widowControl w:val="0"/>
              <w:rPr>
                <w:del w:id="1059" w:author="John Jackson" w:date="2025-07-03T15:21:00Z" w16du:dateUtc="2025-07-03T13:21:00Z"/>
                <w:sz w:val="18"/>
                <w:szCs w:val="18"/>
              </w:rPr>
            </w:pPr>
            <w:del w:id="1060" w:author="John Jackson" w:date="2025-07-03T15:21:00Z" w16du:dateUtc="2025-07-03T13:21:00Z">
              <w:r w:rsidDel="00A72145">
                <w:rPr>
                  <w:sz w:val="18"/>
                  <w:szCs w:val="18"/>
                </w:rPr>
                <w:delText>21.78</w:delText>
              </w:r>
            </w:del>
          </w:p>
          <w:p w14:paraId="6690A42B" w14:textId="42C49865" w:rsidR="008C33CD" w:rsidDel="00A72145" w:rsidRDefault="00000000">
            <w:pPr>
              <w:widowControl w:val="0"/>
              <w:rPr>
                <w:del w:id="1061" w:author="John Jackson" w:date="2025-07-03T15:21:00Z" w16du:dateUtc="2025-07-03T13:21:00Z"/>
                <w:sz w:val="18"/>
                <w:szCs w:val="18"/>
              </w:rPr>
            </w:pPr>
            <w:del w:id="1062" w:author="John Jackson" w:date="2025-07-03T15:21:00Z" w16du:dateUtc="2025-07-03T13:21:00Z">
              <w:r w:rsidDel="00A72145">
                <w:rPr>
                  <w:sz w:val="18"/>
                  <w:szCs w:val="18"/>
                </w:rPr>
                <w:delText>±3.09</w:delText>
              </w:r>
            </w:del>
          </w:p>
        </w:tc>
        <w:tc>
          <w:tcPr>
            <w:tcW w:w="570" w:type="dxa"/>
            <w:vMerge w:val="restart"/>
          </w:tcPr>
          <w:p w14:paraId="55F6F710" w14:textId="16D67998" w:rsidR="008C33CD" w:rsidDel="00A72145" w:rsidRDefault="00000000">
            <w:pPr>
              <w:widowControl w:val="0"/>
              <w:rPr>
                <w:del w:id="1063" w:author="John Jackson" w:date="2025-07-03T15:21:00Z" w16du:dateUtc="2025-07-03T13:21:00Z"/>
                <w:sz w:val="18"/>
                <w:szCs w:val="18"/>
              </w:rPr>
            </w:pPr>
            <w:del w:id="1064" w:author="John Jackson" w:date="2025-07-03T15:21:00Z" w16du:dateUtc="2025-07-03T13:21:00Z">
              <w:r w:rsidDel="00A72145">
                <w:rPr>
                  <w:sz w:val="18"/>
                  <w:szCs w:val="18"/>
                </w:rPr>
                <w:delText>86.54</w:delText>
              </w:r>
            </w:del>
          </w:p>
        </w:tc>
        <w:tc>
          <w:tcPr>
            <w:tcW w:w="705" w:type="dxa"/>
            <w:vMerge w:val="restart"/>
          </w:tcPr>
          <w:p w14:paraId="7E70FACC" w14:textId="4ABAF07D" w:rsidR="008C33CD" w:rsidDel="00A72145" w:rsidRDefault="00000000">
            <w:pPr>
              <w:widowControl w:val="0"/>
              <w:rPr>
                <w:del w:id="1065" w:author="John Jackson" w:date="2025-07-03T15:21:00Z" w16du:dateUtc="2025-07-03T13:21:00Z"/>
                <w:sz w:val="18"/>
                <w:szCs w:val="18"/>
              </w:rPr>
            </w:pPr>
            <w:del w:id="1066" w:author="John Jackson" w:date="2025-07-03T15:21:00Z" w16du:dateUtc="2025-07-03T13:21:00Z">
              <w:r w:rsidDel="00A72145">
                <w:rPr>
                  <w:sz w:val="18"/>
                  <w:szCs w:val="18"/>
                </w:rPr>
                <w:delText>11.16</w:delText>
              </w:r>
            </w:del>
          </w:p>
          <w:p w14:paraId="4F526A15" w14:textId="63EF0D94" w:rsidR="008C33CD" w:rsidDel="00A72145" w:rsidRDefault="00000000">
            <w:pPr>
              <w:widowControl w:val="0"/>
              <w:rPr>
                <w:del w:id="1067" w:author="John Jackson" w:date="2025-07-03T15:21:00Z" w16du:dateUtc="2025-07-03T13:21:00Z"/>
                <w:sz w:val="18"/>
                <w:szCs w:val="18"/>
              </w:rPr>
            </w:pPr>
            <w:del w:id="1068" w:author="John Jackson" w:date="2025-07-03T15:21:00Z" w16du:dateUtc="2025-07-03T13:21:00Z">
              <w:r w:rsidDel="00A72145">
                <w:rPr>
                  <w:sz w:val="18"/>
                  <w:szCs w:val="18"/>
                </w:rPr>
                <w:delText>±1.22</w:delText>
              </w:r>
            </w:del>
          </w:p>
        </w:tc>
        <w:tc>
          <w:tcPr>
            <w:tcW w:w="840" w:type="dxa"/>
            <w:vMerge w:val="restart"/>
          </w:tcPr>
          <w:p w14:paraId="27BC78C7" w14:textId="5203827E" w:rsidR="008C33CD" w:rsidDel="00A72145" w:rsidRDefault="00000000">
            <w:pPr>
              <w:widowControl w:val="0"/>
              <w:rPr>
                <w:del w:id="1069" w:author="John Jackson" w:date="2025-07-03T15:21:00Z" w16du:dateUtc="2025-07-03T13:21:00Z"/>
                <w:sz w:val="18"/>
                <w:szCs w:val="18"/>
              </w:rPr>
            </w:pPr>
            <w:del w:id="1070" w:author="John Jackson" w:date="2025-07-03T15:21:00Z" w16du:dateUtc="2025-07-03T13:21:00Z">
              <w:r w:rsidDel="00A72145">
                <w:rPr>
                  <w:sz w:val="18"/>
                  <w:szCs w:val="18"/>
                </w:rPr>
                <w:delText>0.043</w:delText>
              </w:r>
            </w:del>
          </w:p>
          <w:p w14:paraId="04723945" w14:textId="275320C0" w:rsidR="008C33CD" w:rsidDel="00A72145" w:rsidRDefault="00000000">
            <w:pPr>
              <w:widowControl w:val="0"/>
              <w:rPr>
                <w:del w:id="1071" w:author="John Jackson" w:date="2025-07-03T15:21:00Z" w16du:dateUtc="2025-07-03T13:21:00Z"/>
                <w:sz w:val="18"/>
                <w:szCs w:val="18"/>
              </w:rPr>
            </w:pPr>
            <w:del w:id="1072" w:author="John Jackson" w:date="2025-07-03T15:21:00Z" w16du:dateUtc="2025-07-03T13:21:00Z">
              <w:r w:rsidDel="00A72145">
                <w:rPr>
                  <w:sz w:val="18"/>
                  <w:szCs w:val="18"/>
                </w:rPr>
                <w:delText>±0.014</w:delText>
              </w:r>
            </w:del>
          </w:p>
        </w:tc>
        <w:tc>
          <w:tcPr>
            <w:tcW w:w="720" w:type="dxa"/>
          </w:tcPr>
          <w:p w14:paraId="2D0BD0C7" w14:textId="417C06AC" w:rsidR="008C33CD" w:rsidDel="00A72145" w:rsidRDefault="00000000">
            <w:pPr>
              <w:widowControl w:val="0"/>
              <w:rPr>
                <w:del w:id="1073" w:author="John Jackson" w:date="2025-07-03T15:21:00Z" w16du:dateUtc="2025-07-03T13:21:00Z"/>
                <w:sz w:val="18"/>
                <w:szCs w:val="18"/>
              </w:rPr>
            </w:pPr>
            <w:del w:id="1074" w:author="John Jackson" w:date="2025-07-03T15:21:00Z" w16du:dateUtc="2025-07-03T13:21:00Z">
              <w:r w:rsidDel="00A72145">
                <w:rPr>
                  <w:sz w:val="18"/>
                  <w:szCs w:val="18"/>
                </w:rPr>
                <w:delText>22.68</w:delText>
              </w:r>
            </w:del>
          </w:p>
          <w:p w14:paraId="39552B6C" w14:textId="27966480" w:rsidR="008C33CD" w:rsidDel="00A72145" w:rsidRDefault="00000000">
            <w:pPr>
              <w:widowControl w:val="0"/>
              <w:rPr>
                <w:del w:id="1075" w:author="John Jackson" w:date="2025-07-03T15:21:00Z" w16du:dateUtc="2025-07-03T13:21:00Z"/>
                <w:sz w:val="18"/>
                <w:szCs w:val="18"/>
              </w:rPr>
            </w:pPr>
            <w:del w:id="1076" w:author="John Jackson" w:date="2025-07-03T15:21:00Z" w16du:dateUtc="2025-07-03T13:21:00Z">
              <w:r w:rsidDel="00A72145">
                <w:rPr>
                  <w:sz w:val="18"/>
                  <w:szCs w:val="18"/>
                </w:rPr>
                <w:delText>±1.19</w:delText>
              </w:r>
            </w:del>
          </w:p>
        </w:tc>
        <w:tc>
          <w:tcPr>
            <w:tcW w:w="705" w:type="dxa"/>
          </w:tcPr>
          <w:p w14:paraId="136FB2DE" w14:textId="6D0C6759" w:rsidR="008C33CD" w:rsidDel="00A72145" w:rsidRDefault="00000000">
            <w:pPr>
              <w:widowControl w:val="0"/>
              <w:rPr>
                <w:del w:id="1077" w:author="John Jackson" w:date="2025-07-03T15:21:00Z" w16du:dateUtc="2025-07-03T13:21:00Z"/>
                <w:sz w:val="18"/>
                <w:szCs w:val="18"/>
              </w:rPr>
            </w:pPr>
            <w:del w:id="1078" w:author="John Jackson" w:date="2025-07-03T15:21:00Z" w16du:dateUtc="2025-07-03T13:21:00Z">
              <w:r w:rsidDel="00A72145">
                <w:rPr>
                  <w:sz w:val="18"/>
                  <w:szCs w:val="18"/>
                </w:rPr>
                <w:delText>23.94</w:delText>
              </w:r>
            </w:del>
          </w:p>
          <w:p w14:paraId="3F2D9FF4" w14:textId="7A1C4F16" w:rsidR="008C33CD" w:rsidDel="00A72145" w:rsidRDefault="00000000">
            <w:pPr>
              <w:widowControl w:val="0"/>
              <w:rPr>
                <w:del w:id="1079" w:author="John Jackson" w:date="2025-07-03T15:21:00Z" w16du:dateUtc="2025-07-03T13:21:00Z"/>
                <w:sz w:val="18"/>
                <w:szCs w:val="18"/>
              </w:rPr>
            </w:pPr>
            <w:del w:id="1080" w:author="John Jackson" w:date="2025-07-03T15:21:00Z" w16du:dateUtc="2025-07-03T13:21:00Z">
              <w:r w:rsidDel="00A72145">
                <w:rPr>
                  <w:sz w:val="18"/>
                  <w:szCs w:val="18"/>
                </w:rPr>
                <w:delText>±1.22</w:delText>
              </w:r>
            </w:del>
          </w:p>
        </w:tc>
        <w:tc>
          <w:tcPr>
            <w:tcW w:w="810" w:type="dxa"/>
          </w:tcPr>
          <w:p w14:paraId="545E1B0C" w14:textId="106AEEA5" w:rsidR="008C33CD" w:rsidDel="00A72145" w:rsidRDefault="00000000">
            <w:pPr>
              <w:widowControl w:val="0"/>
              <w:rPr>
                <w:del w:id="1081" w:author="John Jackson" w:date="2025-07-03T15:21:00Z" w16du:dateUtc="2025-07-03T13:21:00Z"/>
                <w:sz w:val="18"/>
                <w:szCs w:val="18"/>
              </w:rPr>
            </w:pPr>
            <w:del w:id="1082" w:author="John Jackson" w:date="2025-07-03T15:21:00Z" w16du:dateUtc="2025-07-03T13:21:00Z">
              <w:r w:rsidDel="00A72145">
                <w:rPr>
                  <w:sz w:val="18"/>
                  <w:szCs w:val="18"/>
                </w:rPr>
                <w:delText>0.038</w:delText>
              </w:r>
            </w:del>
          </w:p>
          <w:p w14:paraId="3940792C" w14:textId="6E09EBFB" w:rsidR="008C33CD" w:rsidDel="00A72145" w:rsidRDefault="00000000">
            <w:pPr>
              <w:widowControl w:val="0"/>
              <w:rPr>
                <w:del w:id="1083" w:author="John Jackson" w:date="2025-07-03T15:21:00Z" w16du:dateUtc="2025-07-03T13:21:00Z"/>
                <w:sz w:val="18"/>
                <w:szCs w:val="18"/>
              </w:rPr>
            </w:pPr>
            <w:del w:id="1084" w:author="John Jackson" w:date="2025-07-03T15:21:00Z" w16du:dateUtc="2025-07-03T13:21:00Z">
              <w:r w:rsidDel="00A72145">
                <w:rPr>
                  <w:sz w:val="18"/>
                  <w:szCs w:val="18"/>
                </w:rPr>
                <w:delText>±0.009</w:delText>
              </w:r>
            </w:del>
          </w:p>
        </w:tc>
        <w:tc>
          <w:tcPr>
            <w:tcW w:w="735" w:type="dxa"/>
          </w:tcPr>
          <w:p w14:paraId="79755057" w14:textId="09779D5C" w:rsidR="008C33CD" w:rsidDel="00A72145" w:rsidRDefault="00000000">
            <w:pPr>
              <w:widowControl w:val="0"/>
              <w:rPr>
                <w:del w:id="1085" w:author="John Jackson" w:date="2025-07-03T15:21:00Z" w16du:dateUtc="2025-07-03T13:21:00Z"/>
                <w:sz w:val="18"/>
                <w:szCs w:val="18"/>
              </w:rPr>
            </w:pPr>
            <w:del w:id="1086" w:author="John Jackson" w:date="2025-07-03T15:21:00Z" w16du:dateUtc="2025-07-03T13:21:00Z">
              <w:r w:rsidDel="00A72145">
                <w:rPr>
                  <w:sz w:val="18"/>
                  <w:szCs w:val="18"/>
                </w:rPr>
                <w:delText>93.33</w:delText>
              </w:r>
            </w:del>
          </w:p>
        </w:tc>
      </w:tr>
      <w:tr w:rsidR="008C33CD" w:rsidDel="00A72145" w14:paraId="2A670CFD" w14:textId="5B1EAC8B">
        <w:trPr>
          <w:trHeight w:val="380"/>
          <w:del w:id="1087" w:author="John Jackson" w:date="2025-07-03T15:21:00Z"/>
        </w:trPr>
        <w:tc>
          <w:tcPr>
            <w:tcW w:w="705" w:type="dxa"/>
            <w:vMerge/>
          </w:tcPr>
          <w:p w14:paraId="7BD4F857" w14:textId="41A80A22" w:rsidR="008C33CD" w:rsidDel="00A72145" w:rsidRDefault="008C33CD">
            <w:pPr>
              <w:widowControl w:val="0"/>
              <w:pBdr>
                <w:top w:val="nil"/>
                <w:left w:val="nil"/>
                <w:bottom w:val="nil"/>
                <w:right w:val="nil"/>
                <w:between w:val="nil"/>
              </w:pBdr>
              <w:rPr>
                <w:del w:id="1088" w:author="John Jackson" w:date="2025-07-03T15:21:00Z" w16du:dateUtc="2025-07-03T13:21:00Z"/>
                <w:sz w:val="18"/>
                <w:szCs w:val="18"/>
              </w:rPr>
            </w:pPr>
          </w:p>
        </w:tc>
        <w:tc>
          <w:tcPr>
            <w:tcW w:w="705" w:type="dxa"/>
            <w:vMerge/>
          </w:tcPr>
          <w:p w14:paraId="344818E4" w14:textId="66999BE8" w:rsidR="008C33CD" w:rsidDel="00A72145" w:rsidRDefault="008C33CD">
            <w:pPr>
              <w:widowControl w:val="0"/>
              <w:pBdr>
                <w:top w:val="nil"/>
                <w:left w:val="nil"/>
                <w:bottom w:val="nil"/>
                <w:right w:val="nil"/>
                <w:between w:val="nil"/>
              </w:pBdr>
              <w:rPr>
                <w:del w:id="1089" w:author="John Jackson" w:date="2025-07-03T15:21:00Z" w16du:dateUtc="2025-07-03T13:21:00Z"/>
                <w:sz w:val="18"/>
                <w:szCs w:val="18"/>
              </w:rPr>
            </w:pPr>
          </w:p>
        </w:tc>
        <w:tc>
          <w:tcPr>
            <w:tcW w:w="705" w:type="dxa"/>
          </w:tcPr>
          <w:p w14:paraId="4CEFC343" w14:textId="2AB5AF16" w:rsidR="008C33CD" w:rsidDel="00A72145" w:rsidRDefault="00000000">
            <w:pPr>
              <w:widowControl w:val="0"/>
              <w:rPr>
                <w:del w:id="1090" w:author="John Jackson" w:date="2025-07-03T15:21:00Z" w16du:dateUtc="2025-07-03T13:21:00Z"/>
                <w:sz w:val="18"/>
                <w:szCs w:val="18"/>
              </w:rPr>
            </w:pPr>
            <w:del w:id="1091" w:author="John Jackson" w:date="2025-07-03T15:21:00Z" w16du:dateUtc="2025-07-03T13:21:00Z">
              <w:r w:rsidDel="00A72145">
                <w:rPr>
                  <w:sz w:val="18"/>
                  <w:szCs w:val="18"/>
                </w:rPr>
                <w:delText>♂</w:delText>
              </w:r>
            </w:del>
          </w:p>
        </w:tc>
        <w:tc>
          <w:tcPr>
            <w:tcW w:w="615" w:type="dxa"/>
          </w:tcPr>
          <w:p w14:paraId="2522B26A" w14:textId="0FACA8B6" w:rsidR="008C33CD" w:rsidDel="00A72145" w:rsidRDefault="00000000">
            <w:pPr>
              <w:widowControl w:val="0"/>
              <w:rPr>
                <w:del w:id="1092" w:author="John Jackson" w:date="2025-07-03T15:21:00Z" w16du:dateUtc="2025-07-03T13:21:00Z"/>
                <w:sz w:val="18"/>
                <w:szCs w:val="18"/>
              </w:rPr>
            </w:pPr>
            <w:del w:id="1093" w:author="John Jackson" w:date="2025-07-03T15:21:00Z" w16du:dateUtc="2025-07-03T13:21:00Z">
              <w:r w:rsidDel="00A72145">
                <w:rPr>
                  <w:sz w:val="18"/>
                  <w:szCs w:val="18"/>
                </w:rPr>
                <w:delText>0</w:delText>
              </w:r>
            </w:del>
          </w:p>
        </w:tc>
        <w:tc>
          <w:tcPr>
            <w:tcW w:w="825" w:type="dxa"/>
          </w:tcPr>
          <w:p w14:paraId="3F235484" w14:textId="0808A0F2" w:rsidR="008C33CD" w:rsidDel="00A72145" w:rsidRDefault="00000000">
            <w:pPr>
              <w:widowControl w:val="0"/>
              <w:rPr>
                <w:del w:id="1094" w:author="John Jackson" w:date="2025-07-03T15:21:00Z" w16du:dateUtc="2025-07-03T13:21:00Z"/>
                <w:sz w:val="18"/>
                <w:szCs w:val="18"/>
              </w:rPr>
            </w:pPr>
            <w:del w:id="1095" w:author="John Jackson" w:date="2025-07-03T15:21:00Z" w16du:dateUtc="2025-07-03T13:21:00Z">
              <w:r w:rsidDel="00A72145">
                <w:rPr>
                  <w:sz w:val="18"/>
                  <w:szCs w:val="18"/>
                </w:rPr>
                <w:delText>-</w:delText>
              </w:r>
            </w:del>
          </w:p>
        </w:tc>
        <w:tc>
          <w:tcPr>
            <w:tcW w:w="855" w:type="dxa"/>
          </w:tcPr>
          <w:p w14:paraId="496E14C8" w14:textId="4B13C46B" w:rsidR="008C33CD" w:rsidDel="00A72145" w:rsidRDefault="00000000">
            <w:pPr>
              <w:widowControl w:val="0"/>
              <w:rPr>
                <w:del w:id="1096" w:author="John Jackson" w:date="2025-07-03T15:21:00Z" w16du:dateUtc="2025-07-03T13:21:00Z"/>
                <w:sz w:val="18"/>
                <w:szCs w:val="18"/>
              </w:rPr>
            </w:pPr>
            <w:del w:id="1097" w:author="John Jackson" w:date="2025-07-03T15:21:00Z" w16du:dateUtc="2025-07-03T13:21:00Z">
              <w:r w:rsidDel="00A72145">
                <w:rPr>
                  <w:sz w:val="18"/>
                  <w:szCs w:val="18"/>
                </w:rPr>
                <w:delText>-</w:delText>
              </w:r>
            </w:del>
          </w:p>
        </w:tc>
        <w:tc>
          <w:tcPr>
            <w:tcW w:w="570" w:type="dxa"/>
            <w:vMerge/>
          </w:tcPr>
          <w:p w14:paraId="1F202BC7" w14:textId="50630D91" w:rsidR="008C33CD" w:rsidDel="00A72145" w:rsidRDefault="008C33CD">
            <w:pPr>
              <w:widowControl w:val="0"/>
              <w:pBdr>
                <w:top w:val="nil"/>
                <w:left w:val="nil"/>
                <w:bottom w:val="nil"/>
                <w:right w:val="nil"/>
                <w:between w:val="nil"/>
              </w:pBdr>
              <w:rPr>
                <w:del w:id="1098" w:author="John Jackson" w:date="2025-07-03T15:21:00Z" w16du:dateUtc="2025-07-03T13:21:00Z"/>
                <w:sz w:val="18"/>
                <w:szCs w:val="18"/>
              </w:rPr>
            </w:pPr>
          </w:p>
        </w:tc>
        <w:tc>
          <w:tcPr>
            <w:tcW w:w="705" w:type="dxa"/>
            <w:vMerge/>
          </w:tcPr>
          <w:p w14:paraId="303C3315" w14:textId="030C6592" w:rsidR="008C33CD" w:rsidDel="00A72145" w:rsidRDefault="008C33CD">
            <w:pPr>
              <w:widowControl w:val="0"/>
              <w:pBdr>
                <w:top w:val="nil"/>
                <w:left w:val="nil"/>
                <w:bottom w:val="nil"/>
                <w:right w:val="nil"/>
                <w:between w:val="nil"/>
              </w:pBdr>
              <w:rPr>
                <w:del w:id="1099" w:author="John Jackson" w:date="2025-07-03T15:21:00Z" w16du:dateUtc="2025-07-03T13:21:00Z"/>
                <w:sz w:val="18"/>
                <w:szCs w:val="18"/>
              </w:rPr>
            </w:pPr>
          </w:p>
        </w:tc>
        <w:tc>
          <w:tcPr>
            <w:tcW w:w="840" w:type="dxa"/>
            <w:vMerge/>
          </w:tcPr>
          <w:p w14:paraId="1080728A" w14:textId="0DA1491D" w:rsidR="008C33CD" w:rsidDel="00A72145" w:rsidRDefault="008C33CD">
            <w:pPr>
              <w:widowControl w:val="0"/>
              <w:pBdr>
                <w:top w:val="nil"/>
                <w:left w:val="nil"/>
                <w:bottom w:val="nil"/>
                <w:right w:val="nil"/>
                <w:between w:val="nil"/>
              </w:pBdr>
              <w:rPr>
                <w:del w:id="1100" w:author="John Jackson" w:date="2025-07-03T15:21:00Z" w16du:dateUtc="2025-07-03T13:21:00Z"/>
                <w:sz w:val="18"/>
                <w:szCs w:val="18"/>
              </w:rPr>
            </w:pPr>
          </w:p>
        </w:tc>
        <w:tc>
          <w:tcPr>
            <w:tcW w:w="720" w:type="dxa"/>
          </w:tcPr>
          <w:p w14:paraId="2AB6DDAB" w14:textId="38768745" w:rsidR="008C33CD" w:rsidDel="00A72145" w:rsidRDefault="00000000">
            <w:pPr>
              <w:widowControl w:val="0"/>
              <w:rPr>
                <w:del w:id="1101" w:author="John Jackson" w:date="2025-07-03T15:21:00Z" w16du:dateUtc="2025-07-03T13:21:00Z"/>
                <w:sz w:val="18"/>
                <w:szCs w:val="18"/>
              </w:rPr>
            </w:pPr>
            <w:del w:id="1102" w:author="John Jackson" w:date="2025-07-03T15:21:00Z" w16du:dateUtc="2025-07-03T13:21:00Z">
              <w:r w:rsidDel="00A72145">
                <w:rPr>
                  <w:sz w:val="18"/>
                  <w:szCs w:val="18"/>
                </w:rPr>
                <w:delText>-</w:delText>
              </w:r>
            </w:del>
          </w:p>
        </w:tc>
        <w:tc>
          <w:tcPr>
            <w:tcW w:w="705" w:type="dxa"/>
          </w:tcPr>
          <w:p w14:paraId="4462B22D" w14:textId="730F899B" w:rsidR="008C33CD" w:rsidDel="00A72145" w:rsidRDefault="00000000">
            <w:pPr>
              <w:widowControl w:val="0"/>
              <w:rPr>
                <w:del w:id="1103" w:author="John Jackson" w:date="2025-07-03T15:21:00Z" w16du:dateUtc="2025-07-03T13:21:00Z"/>
                <w:sz w:val="18"/>
                <w:szCs w:val="18"/>
              </w:rPr>
            </w:pPr>
            <w:del w:id="1104" w:author="John Jackson" w:date="2025-07-03T15:21:00Z" w16du:dateUtc="2025-07-03T13:21:00Z">
              <w:r w:rsidDel="00A72145">
                <w:rPr>
                  <w:sz w:val="18"/>
                  <w:szCs w:val="18"/>
                </w:rPr>
                <w:delText>-</w:delText>
              </w:r>
            </w:del>
          </w:p>
        </w:tc>
        <w:tc>
          <w:tcPr>
            <w:tcW w:w="810" w:type="dxa"/>
          </w:tcPr>
          <w:p w14:paraId="195A4603" w14:textId="5D685FE8" w:rsidR="008C33CD" w:rsidDel="00A72145" w:rsidRDefault="00000000">
            <w:pPr>
              <w:widowControl w:val="0"/>
              <w:rPr>
                <w:del w:id="1105" w:author="John Jackson" w:date="2025-07-03T15:21:00Z" w16du:dateUtc="2025-07-03T13:21:00Z"/>
                <w:sz w:val="18"/>
                <w:szCs w:val="18"/>
              </w:rPr>
            </w:pPr>
            <w:del w:id="1106" w:author="John Jackson" w:date="2025-07-03T15:21:00Z" w16du:dateUtc="2025-07-03T13:21:00Z">
              <w:r w:rsidDel="00A72145">
                <w:rPr>
                  <w:sz w:val="18"/>
                  <w:szCs w:val="18"/>
                </w:rPr>
                <w:delText>-</w:delText>
              </w:r>
            </w:del>
          </w:p>
        </w:tc>
        <w:tc>
          <w:tcPr>
            <w:tcW w:w="735" w:type="dxa"/>
          </w:tcPr>
          <w:p w14:paraId="373C9684" w14:textId="5396CC0B" w:rsidR="008C33CD" w:rsidDel="00A72145" w:rsidRDefault="00000000">
            <w:pPr>
              <w:widowControl w:val="0"/>
              <w:rPr>
                <w:del w:id="1107" w:author="John Jackson" w:date="2025-07-03T15:21:00Z" w16du:dateUtc="2025-07-03T13:21:00Z"/>
                <w:sz w:val="18"/>
                <w:szCs w:val="18"/>
              </w:rPr>
            </w:pPr>
            <w:del w:id="1108" w:author="John Jackson" w:date="2025-07-03T15:21:00Z" w16du:dateUtc="2025-07-03T13:21:00Z">
              <w:r w:rsidDel="00A72145">
                <w:rPr>
                  <w:sz w:val="18"/>
                  <w:szCs w:val="18"/>
                </w:rPr>
                <w:delText>-</w:delText>
              </w:r>
            </w:del>
          </w:p>
        </w:tc>
      </w:tr>
      <w:tr w:rsidR="008C33CD" w:rsidDel="00A72145" w14:paraId="38C02E02" w14:textId="3830BDB1">
        <w:trPr>
          <w:trHeight w:val="380"/>
          <w:del w:id="1109" w:author="John Jackson" w:date="2025-07-03T15:21:00Z"/>
        </w:trPr>
        <w:tc>
          <w:tcPr>
            <w:tcW w:w="705" w:type="dxa"/>
            <w:vMerge/>
          </w:tcPr>
          <w:p w14:paraId="4E6A00E1" w14:textId="42CE3593" w:rsidR="008C33CD" w:rsidDel="00A72145" w:rsidRDefault="008C33CD">
            <w:pPr>
              <w:widowControl w:val="0"/>
              <w:pBdr>
                <w:top w:val="nil"/>
                <w:left w:val="nil"/>
                <w:bottom w:val="nil"/>
                <w:right w:val="nil"/>
                <w:between w:val="nil"/>
              </w:pBdr>
              <w:rPr>
                <w:del w:id="1110" w:author="John Jackson" w:date="2025-07-03T15:21:00Z" w16du:dateUtc="2025-07-03T13:21:00Z"/>
                <w:sz w:val="18"/>
                <w:szCs w:val="18"/>
              </w:rPr>
            </w:pPr>
          </w:p>
        </w:tc>
        <w:tc>
          <w:tcPr>
            <w:tcW w:w="705" w:type="dxa"/>
            <w:vMerge/>
          </w:tcPr>
          <w:p w14:paraId="53B08FB4" w14:textId="7BEA2383" w:rsidR="008C33CD" w:rsidDel="00A72145" w:rsidRDefault="008C33CD">
            <w:pPr>
              <w:widowControl w:val="0"/>
              <w:pBdr>
                <w:top w:val="nil"/>
                <w:left w:val="nil"/>
                <w:bottom w:val="nil"/>
                <w:right w:val="nil"/>
                <w:between w:val="nil"/>
              </w:pBdr>
              <w:rPr>
                <w:del w:id="1111" w:author="John Jackson" w:date="2025-07-03T15:21:00Z" w16du:dateUtc="2025-07-03T13:21:00Z"/>
                <w:sz w:val="18"/>
                <w:szCs w:val="18"/>
              </w:rPr>
            </w:pPr>
          </w:p>
        </w:tc>
        <w:tc>
          <w:tcPr>
            <w:tcW w:w="705" w:type="dxa"/>
          </w:tcPr>
          <w:p w14:paraId="3785CFAC" w14:textId="10E03DC6" w:rsidR="008C33CD" w:rsidDel="00A72145" w:rsidRDefault="00000000">
            <w:pPr>
              <w:widowControl w:val="0"/>
              <w:rPr>
                <w:del w:id="1112" w:author="John Jackson" w:date="2025-07-03T15:21:00Z" w16du:dateUtc="2025-07-03T13:21:00Z"/>
                <w:sz w:val="18"/>
                <w:szCs w:val="18"/>
              </w:rPr>
            </w:pPr>
            <w:del w:id="1113" w:author="John Jackson" w:date="2025-07-03T15:21:00Z" w16du:dateUtc="2025-07-03T13:21:00Z">
              <w:r w:rsidDel="00A72145">
                <w:rPr>
                  <w:sz w:val="18"/>
                  <w:szCs w:val="18"/>
                </w:rPr>
                <w:delText>♀</w:delText>
              </w:r>
            </w:del>
          </w:p>
        </w:tc>
        <w:tc>
          <w:tcPr>
            <w:tcW w:w="615" w:type="dxa"/>
          </w:tcPr>
          <w:p w14:paraId="237CC6D0" w14:textId="13F5EC7B" w:rsidR="008C33CD" w:rsidDel="00A72145" w:rsidRDefault="00000000">
            <w:pPr>
              <w:widowControl w:val="0"/>
              <w:rPr>
                <w:del w:id="1114" w:author="John Jackson" w:date="2025-07-03T15:21:00Z" w16du:dateUtc="2025-07-03T13:21:00Z"/>
                <w:sz w:val="18"/>
                <w:szCs w:val="18"/>
              </w:rPr>
            </w:pPr>
            <w:del w:id="1115" w:author="John Jackson" w:date="2025-07-03T15:21:00Z" w16du:dateUtc="2025-07-03T13:21:00Z">
              <w:r w:rsidDel="00A72145">
                <w:rPr>
                  <w:sz w:val="18"/>
                  <w:szCs w:val="18"/>
                </w:rPr>
                <w:delText>45</w:delText>
              </w:r>
            </w:del>
          </w:p>
        </w:tc>
        <w:tc>
          <w:tcPr>
            <w:tcW w:w="825" w:type="dxa"/>
          </w:tcPr>
          <w:p w14:paraId="04E3DE6D" w14:textId="66BA5A4B" w:rsidR="008C33CD" w:rsidDel="00A72145" w:rsidRDefault="00000000">
            <w:pPr>
              <w:widowControl w:val="0"/>
              <w:rPr>
                <w:del w:id="1116" w:author="John Jackson" w:date="2025-07-03T15:21:00Z" w16du:dateUtc="2025-07-03T13:21:00Z"/>
                <w:sz w:val="18"/>
                <w:szCs w:val="18"/>
              </w:rPr>
            </w:pPr>
            <w:del w:id="1117" w:author="John Jackson" w:date="2025-07-03T15:21:00Z" w16du:dateUtc="2025-07-03T13:21:00Z">
              <w:r w:rsidDel="00A72145">
                <w:rPr>
                  <w:sz w:val="18"/>
                  <w:szCs w:val="18"/>
                </w:rPr>
                <w:delText>19.34</w:delText>
              </w:r>
            </w:del>
          </w:p>
          <w:p w14:paraId="34D8AC4D" w14:textId="6BFCA022" w:rsidR="008C33CD" w:rsidDel="00A72145" w:rsidRDefault="00000000">
            <w:pPr>
              <w:widowControl w:val="0"/>
              <w:rPr>
                <w:del w:id="1118" w:author="John Jackson" w:date="2025-07-03T15:21:00Z" w16du:dateUtc="2025-07-03T13:21:00Z"/>
                <w:sz w:val="18"/>
                <w:szCs w:val="18"/>
              </w:rPr>
            </w:pPr>
            <w:del w:id="1119" w:author="John Jackson" w:date="2025-07-03T15:21:00Z" w16du:dateUtc="2025-07-03T13:21:00Z">
              <w:r w:rsidDel="00A72145">
                <w:rPr>
                  <w:sz w:val="18"/>
                  <w:szCs w:val="18"/>
                </w:rPr>
                <w:delText>±14.74</w:delText>
              </w:r>
            </w:del>
          </w:p>
        </w:tc>
        <w:tc>
          <w:tcPr>
            <w:tcW w:w="855" w:type="dxa"/>
          </w:tcPr>
          <w:p w14:paraId="7756E25B" w14:textId="47C1FF2B" w:rsidR="008C33CD" w:rsidDel="00A72145" w:rsidRDefault="00000000">
            <w:pPr>
              <w:widowControl w:val="0"/>
              <w:rPr>
                <w:del w:id="1120" w:author="John Jackson" w:date="2025-07-03T15:21:00Z" w16du:dateUtc="2025-07-03T13:21:00Z"/>
                <w:sz w:val="18"/>
                <w:szCs w:val="18"/>
              </w:rPr>
            </w:pPr>
            <w:del w:id="1121" w:author="John Jackson" w:date="2025-07-03T15:21:00Z" w16du:dateUtc="2025-07-03T13:21:00Z">
              <w:r w:rsidDel="00A72145">
                <w:rPr>
                  <w:sz w:val="18"/>
                  <w:szCs w:val="18"/>
                </w:rPr>
                <w:delText>21.78</w:delText>
              </w:r>
            </w:del>
          </w:p>
          <w:p w14:paraId="5B36BBD6" w14:textId="208C0E65" w:rsidR="008C33CD" w:rsidDel="00A72145" w:rsidRDefault="00000000">
            <w:pPr>
              <w:widowControl w:val="0"/>
              <w:rPr>
                <w:del w:id="1122" w:author="John Jackson" w:date="2025-07-03T15:21:00Z" w16du:dateUtc="2025-07-03T13:21:00Z"/>
                <w:sz w:val="18"/>
                <w:szCs w:val="18"/>
              </w:rPr>
            </w:pPr>
            <w:del w:id="1123" w:author="John Jackson" w:date="2025-07-03T15:21:00Z" w16du:dateUtc="2025-07-03T13:21:00Z">
              <w:r w:rsidDel="00A72145">
                <w:rPr>
                  <w:sz w:val="18"/>
                  <w:szCs w:val="18"/>
                </w:rPr>
                <w:delText>±3.09</w:delText>
              </w:r>
            </w:del>
          </w:p>
        </w:tc>
        <w:tc>
          <w:tcPr>
            <w:tcW w:w="570" w:type="dxa"/>
            <w:vMerge/>
          </w:tcPr>
          <w:p w14:paraId="5DD0E778" w14:textId="3810F4B6" w:rsidR="008C33CD" w:rsidDel="00A72145" w:rsidRDefault="008C33CD">
            <w:pPr>
              <w:widowControl w:val="0"/>
              <w:pBdr>
                <w:top w:val="nil"/>
                <w:left w:val="nil"/>
                <w:bottom w:val="nil"/>
                <w:right w:val="nil"/>
                <w:between w:val="nil"/>
              </w:pBdr>
              <w:rPr>
                <w:del w:id="1124" w:author="John Jackson" w:date="2025-07-03T15:21:00Z" w16du:dateUtc="2025-07-03T13:21:00Z"/>
                <w:sz w:val="18"/>
                <w:szCs w:val="18"/>
              </w:rPr>
            </w:pPr>
          </w:p>
        </w:tc>
        <w:tc>
          <w:tcPr>
            <w:tcW w:w="705" w:type="dxa"/>
            <w:vMerge/>
          </w:tcPr>
          <w:p w14:paraId="324CC18F" w14:textId="7D88B08C" w:rsidR="008C33CD" w:rsidDel="00A72145" w:rsidRDefault="008C33CD">
            <w:pPr>
              <w:widowControl w:val="0"/>
              <w:pBdr>
                <w:top w:val="nil"/>
                <w:left w:val="nil"/>
                <w:bottom w:val="nil"/>
                <w:right w:val="nil"/>
                <w:between w:val="nil"/>
              </w:pBdr>
              <w:rPr>
                <w:del w:id="1125" w:author="John Jackson" w:date="2025-07-03T15:21:00Z" w16du:dateUtc="2025-07-03T13:21:00Z"/>
                <w:sz w:val="18"/>
                <w:szCs w:val="18"/>
              </w:rPr>
            </w:pPr>
          </w:p>
        </w:tc>
        <w:tc>
          <w:tcPr>
            <w:tcW w:w="840" w:type="dxa"/>
            <w:vMerge/>
          </w:tcPr>
          <w:p w14:paraId="45AA520E" w14:textId="7FE9E12B" w:rsidR="008C33CD" w:rsidDel="00A72145" w:rsidRDefault="008C33CD">
            <w:pPr>
              <w:widowControl w:val="0"/>
              <w:pBdr>
                <w:top w:val="nil"/>
                <w:left w:val="nil"/>
                <w:bottom w:val="nil"/>
                <w:right w:val="nil"/>
                <w:between w:val="nil"/>
              </w:pBdr>
              <w:rPr>
                <w:del w:id="1126" w:author="John Jackson" w:date="2025-07-03T15:21:00Z" w16du:dateUtc="2025-07-03T13:21:00Z"/>
                <w:sz w:val="18"/>
                <w:szCs w:val="18"/>
              </w:rPr>
            </w:pPr>
          </w:p>
        </w:tc>
        <w:tc>
          <w:tcPr>
            <w:tcW w:w="720" w:type="dxa"/>
          </w:tcPr>
          <w:p w14:paraId="321ACB63" w14:textId="4BAD32D0" w:rsidR="008C33CD" w:rsidDel="00A72145" w:rsidRDefault="00000000">
            <w:pPr>
              <w:widowControl w:val="0"/>
              <w:rPr>
                <w:del w:id="1127" w:author="John Jackson" w:date="2025-07-03T15:21:00Z" w16du:dateUtc="2025-07-03T13:21:00Z"/>
                <w:sz w:val="18"/>
                <w:szCs w:val="18"/>
              </w:rPr>
            </w:pPr>
            <w:del w:id="1128" w:author="John Jackson" w:date="2025-07-03T15:21:00Z" w16du:dateUtc="2025-07-03T13:21:00Z">
              <w:r w:rsidDel="00A72145">
                <w:rPr>
                  <w:sz w:val="18"/>
                  <w:szCs w:val="18"/>
                </w:rPr>
                <w:delText>22.68</w:delText>
              </w:r>
            </w:del>
          </w:p>
          <w:p w14:paraId="48F968CF" w14:textId="1C845426" w:rsidR="008C33CD" w:rsidDel="00A72145" w:rsidRDefault="00000000">
            <w:pPr>
              <w:widowControl w:val="0"/>
              <w:rPr>
                <w:del w:id="1129" w:author="John Jackson" w:date="2025-07-03T15:21:00Z" w16du:dateUtc="2025-07-03T13:21:00Z"/>
                <w:sz w:val="18"/>
                <w:szCs w:val="18"/>
              </w:rPr>
            </w:pPr>
            <w:del w:id="1130" w:author="John Jackson" w:date="2025-07-03T15:21:00Z" w16du:dateUtc="2025-07-03T13:21:00Z">
              <w:r w:rsidDel="00A72145">
                <w:rPr>
                  <w:sz w:val="18"/>
                  <w:szCs w:val="18"/>
                </w:rPr>
                <w:delText>±1.19</w:delText>
              </w:r>
            </w:del>
          </w:p>
        </w:tc>
        <w:tc>
          <w:tcPr>
            <w:tcW w:w="705" w:type="dxa"/>
          </w:tcPr>
          <w:p w14:paraId="2336B0DB" w14:textId="704C02B1" w:rsidR="008C33CD" w:rsidDel="00A72145" w:rsidRDefault="00000000">
            <w:pPr>
              <w:widowControl w:val="0"/>
              <w:rPr>
                <w:del w:id="1131" w:author="John Jackson" w:date="2025-07-03T15:21:00Z" w16du:dateUtc="2025-07-03T13:21:00Z"/>
                <w:sz w:val="18"/>
                <w:szCs w:val="18"/>
              </w:rPr>
            </w:pPr>
            <w:del w:id="1132" w:author="John Jackson" w:date="2025-07-03T15:21:00Z" w16du:dateUtc="2025-07-03T13:21:00Z">
              <w:r w:rsidDel="00A72145">
                <w:rPr>
                  <w:sz w:val="18"/>
                  <w:szCs w:val="18"/>
                </w:rPr>
                <w:delText>23.94</w:delText>
              </w:r>
            </w:del>
          </w:p>
          <w:p w14:paraId="042B8B5E" w14:textId="1D4B0941" w:rsidR="008C33CD" w:rsidDel="00A72145" w:rsidRDefault="00000000">
            <w:pPr>
              <w:widowControl w:val="0"/>
              <w:rPr>
                <w:del w:id="1133" w:author="John Jackson" w:date="2025-07-03T15:21:00Z" w16du:dateUtc="2025-07-03T13:21:00Z"/>
                <w:sz w:val="18"/>
                <w:szCs w:val="18"/>
              </w:rPr>
            </w:pPr>
            <w:del w:id="1134" w:author="John Jackson" w:date="2025-07-03T15:21:00Z" w16du:dateUtc="2025-07-03T13:21:00Z">
              <w:r w:rsidDel="00A72145">
                <w:rPr>
                  <w:sz w:val="18"/>
                  <w:szCs w:val="18"/>
                </w:rPr>
                <w:delText>±1.22</w:delText>
              </w:r>
            </w:del>
          </w:p>
        </w:tc>
        <w:tc>
          <w:tcPr>
            <w:tcW w:w="810" w:type="dxa"/>
          </w:tcPr>
          <w:p w14:paraId="158E4568" w14:textId="64F3B1DC" w:rsidR="008C33CD" w:rsidDel="00A72145" w:rsidRDefault="00000000">
            <w:pPr>
              <w:widowControl w:val="0"/>
              <w:rPr>
                <w:del w:id="1135" w:author="John Jackson" w:date="2025-07-03T15:21:00Z" w16du:dateUtc="2025-07-03T13:21:00Z"/>
                <w:sz w:val="18"/>
                <w:szCs w:val="18"/>
              </w:rPr>
            </w:pPr>
            <w:del w:id="1136" w:author="John Jackson" w:date="2025-07-03T15:21:00Z" w16du:dateUtc="2025-07-03T13:21:00Z">
              <w:r w:rsidDel="00A72145">
                <w:rPr>
                  <w:sz w:val="18"/>
                  <w:szCs w:val="18"/>
                </w:rPr>
                <w:delText>0.038</w:delText>
              </w:r>
            </w:del>
          </w:p>
          <w:p w14:paraId="0E09595C" w14:textId="0710EB66" w:rsidR="008C33CD" w:rsidDel="00A72145" w:rsidRDefault="00000000">
            <w:pPr>
              <w:widowControl w:val="0"/>
              <w:rPr>
                <w:del w:id="1137" w:author="John Jackson" w:date="2025-07-03T15:21:00Z" w16du:dateUtc="2025-07-03T13:21:00Z"/>
                <w:sz w:val="18"/>
                <w:szCs w:val="18"/>
              </w:rPr>
            </w:pPr>
            <w:del w:id="1138" w:author="John Jackson" w:date="2025-07-03T15:21:00Z" w16du:dateUtc="2025-07-03T13:21:00Z">
              <w:r w:rsidDel="00A72145">
                <w:rPr>
                  <w:sz w:val="18"/>
                  <w:szCs w:val="18"/>
                </w:rPr>
                <w:delText>±0.009</w:delText>
              </w:r>
            </w:del>
          </w:p>
        </w:tc>
        <w:tc>
          <w:tcPr>
            <w:tcW w:w="735" w:type="dxa"/>
          </w:tcPr>
          <w:p w14:paraId="17B5E934" w14:textId="7B66F778" w:rsidR="008C33CD" w:rsidDel="00A72145" w:rsidRDefault="00000000">
            <w:pPr>
              <w:widowControl w:val="0"/>
              <w:rPr>
                <w:del w:id="1139" w:author="John Jackson" w:date="2025-07-03T15:21:00Z" w16du:dateUtc="2025-07-03T13:21:00Z"/>
                <w:sz w:val="18"/>
                <w:szCs w:val="18"/>
              </w:rPr>
            </w:pPr>
            <w:del w:id="1140" w:author="John Jackson" w:date="2025-07-03T15:21:00Z" w16du:dateUtc="2025-07-03T13:21:00Z">
              <w:r w:rsidDel="00A72145">
                <w:rPr>
                  <w:sz w:val="18"/>
                  <w:szCs w:val="18"/>
                </w:rPr>
                <w:delText>93.33</w:delText>
              </w:r>
            </w:del>
          </w:p>
        </w:tc>
      </w:tr>
    </w:tbl>
    <w:p w14:paraId="3FB1CC75" w14:textId="6AC11C07" w:rsidR="008C33CD" w:rsidDel="00A72145" w:rsidRDefault="008C33CD">
      <w:pPr>
        <w:pStyle w:val="Heading3"/>
        <w:keepNext w:val="0"/>
        <w:keepLines w:val="0"/>
        <w:spacing w:before="280"/>
        <w:rPr>
          <w:del w:id="1141" w:author="John Jackson" w:date="2025-07-03T15:21:00Z" w16du:dateUtc="2025-07-03T13:21:00Z"/>
          <w:b/>
          <w:color w:val="000000"/>
          <w:sz w:val="18"/>
          <w:szCs w:val="18"/>
        </w:rPr>
      </w:pPr>
      <w:bookmarkStart w:id="1142" w:name="_35nkun2" w:colFirst="0" w:colLast="0"/>
      <w:bookmarkEnd w:id="1142"/>
    </w:p>
    <w:p w14:paraId="7B9A7DC0" w14:textId="77777777" w:rsidR="00A72145" w:rsidRDefault="00A72145" w:rsidP="00A72145">
      <w:pPr>
        <w:rPr>
          <w:ins w:id="1143" w:author="John Jackson" w:date="2025-07-03T15:23:00Z" w16du:dateUtc="2025-07-03T13:23:00Z"/>
        </w:rPr>
      </w:pPr>
    </w:p>
    <w:p w14:paraId="07963665" w14:textId="75442F3E" w:rsidR="00A72145" w:rsidRPr="008865F5" w:rsidRDefault="00B15D91">
      <w:pPr>
        <w:rPr>
          <w:ins w:id="1144" w:author="John Jackson" w:date="2025-07-04T13:10:00Z" w16du:dateUtc="2025-07-04T11:10:00Z"/>
          <w:i/>
          <w:iCs/>
          <w:color w:val="000000"/>
          <w:sz w:val="18"/>
          <w:szCs w:val="18"/>
          <w:rPrChange w:id="1145" w:author="John Jackson" w:date="2025-07-04T14:24:00Z" w16du:dateUtc="2025-07-04T12:24:00Z">
            <w:rPr>
              <w:ins w:id="1146" w:author="John Jackson" w:date="2025-07-04T13:10:00Z" w16du:dateUtc="2025-07-04T11:10:00Z"/>
              <w:iCs/>
              <w:color w:val="000000"/>
            </w:rPr>
          </w:rPrChange>
        </w:rPr>
      </w:pPr>
      <w:ins w:id="1147" w:author="John Jackson" w:date="2025-07-04T12:46:00Z" w16du:dateUtc="2025-07-04T10:46:00Z">
        <w:r w:rsidRPr="008865F5">
          <w:rPr>
            <w:b/>
            <w:bCs/>
            <w:i/>
            <w:iCs/>
            <w:sz w:val="18"/>
            <w:szCs w:val="18"/>
            <w:rPrChange w:id="1148" w:author="John Jackson" w:date="2025-07-04T14:24:00Z" w16du:dateUtc="2025-07-04T12:24:00Z">
              <w:rPr/>
            </w:rPrChange>
          </w:rPr>
          <w:t xml:space="preserve">Figure X. </w:t>
        </w:r>
      </w:ins>
      <w:ins w:id="1149" w:author="John Jackson" w:date="2025-07-04T12:47:00Z" w16du:dateUtc="2025-07-04T10:47:00Z">
        <w:r w:rsidRPr="008865F5">
          <w:rPr>
            <w:b/>
            <w:bCs/>
            <w:i/>
            <w:iCs/>
            <w:sz w:val="18"/>
            <w:szCs w:val="18"/>
            <w:rPrChange w:id="1150" w:author="John Jackson" w:date="2025-07-04T14:24:00Z" w16du:dateUtc="2025-07-04T12:24:00Z">
              <w:rPr/>
            </w:rPrChange>
          </w:rPr>
          <w:t xml:space="preserve">Emergence and temperature treatments for </w:t>
        </w:r>
        <w:proofErr w:type="spellStart"/>
        <w:r w:rsidRPr="008865F5">
          <w:rPr>
            <w:b/>
            <w:bCs/>
            <w:i/>
            <w:iCs/>
            <w:color w:val="000000"/>
            <w:sz w:val="18"/>
            <w:szCs w:val="18"/>
            <w:rPrChange w:id="1151" w:author="John Jackson" w:date="2025-07-04T14:24:00Z" w16du:dateUtc="2025-07-04T12:24:00Z">
              <w:rPr>
                <w:i/>
                <w:color w:val="000000"/>
              </w:rPr>
            </w:rPrChange>
          </w:rPr>
          <w:t>Myrmeleon</w:t>
        </w:r>
        <w:proofErr w:type="spellEnd"/>
        <w:r w:rsidRPr="008865F5">
          <w:rPr>
            <w:b/>
            <w:bCs/>
            <w:i/>
            <w:iCs/>
            <w:color w:val="000000"/>
            <w:sz w:val="18"/>
            <w:szCs w:val="18"/>
            <w:rPrChange w:id="1152" w:author="John Jackson" w:date="2025-07-04T14:24:00Z" w16du:dateUtc="2025-07-04T12:24:00Z">
              <w:rPr>
                <w:iCs/>
                <w:color w:val="000000"/>
              </w:rPr>
            </w:rPrChange>
          </w:rPr>
          <w:t>.</w:t>
        </w:r>
        <w:r w:rsidRPr="008865F5">
          <w:rPr>
            <w:i/>
            <w:iCs/>
            <w:color w:val="000000"/>
            <w:sz w:val="18"/>
            <w:szCs w:val="18"/>
            <w:rPrChange w:id="1153" w:author="John Jackson" w:date="2025-07-04T14:24:00Z" w16du:dateUtc="2025-07-04T12:24:00Z">
              <w:rPr>
                <w:iCs/>
                <w:color w:val="000000"/>
              </w:rPr>
            </w:rPrChange>
          </w:rPr>
          <w:t xml:space="preserve"> </w:t>
        </w:r>
        <w:r w:rsidR="00D300A3" w:rsidRPr="008865F5">
          <w:rPr>
            <w:i/>
            <w:iCs/>
            <w:color w:val="000000"/>
            <w:sz w:val="18"/>
            <w:szCs w:val="18"/>
            <w:rPrChange w:id="1154" w:author="John Jackson" w:date="2025-07-04T14:24:00Z" w16du:dateUtc="2025-07-04T12:24:00Z">
              <w:rPr>
                <w:iCs/>
                <w:color w:val="000000"/>
              </w:rPr>
            </w:rPrChange>
          </w:rPr>
          <w:t>a) temporal trends in emergence probability across temperature treatments</w:t>
        </w:r>
      </w:ins>
      <w:ins w:id="1155" w:author="John Jackson" w:date="2025-07-04T12:48:00Z" w16du:dateUtc="2025-07-04T10:48:00Z">
        <w:r w:rsidR="00D300A3" w:rsidRPr="008865F5">
          <w:rPr>
            <w:i/>
            <w:iCs/>
            <w:color w:val="000000"/>
            <w:sz w:val="18"/>
            <w:szCs w:val="18"/>
            <w:rPrChange w:id="1156" w:author="John Jackson" w:date="2025-07-04T14:24:00Z" w16du:dateUtc="2025-07-04T12:24:00Z">
              <w:rPr>
                <w:iCs/>
                <w:color w:val="000000"/>
              </w:rPr>
            </w:rPrChange>
          </w:rPr>
          <w:t xml:space="preserve"> (colours)</w:t>
        </w:r>
      </w:ins>
      <w:ins w:id="1157" w:author="John Jackson" w:date="2025-07-04T12:47:00Z" w16du:dateUtc="2025-07-04T10:47:00Z">
        <w:r w:rsidR="00D300A3" w:rsidRPr="008865F5">
          <w:rPr>
            <w:i/>
            <w:iCs/>
            <w:color w:val="000000"/>
            <w:sz w:val="18"/>
            <w:szCs w:val="18"/>
            <w:rPrChange w:id="1158" w:author="John Jackson" w:date="2025-07-04T14:24:00Z" w16du:dateUtc="2025-07-04T12:24:00Z">
              <w:rPr>
                <w:iCs/>
                <w:color w:val="000000"/>
              </w:rPr>
            </w:rPrChange>
          </w:rPr>
          <w:t>, captured with a daily smooth</w:t>
        </w:r>
      </w:ins>
      <w:ins w:id="1159" w:author="John Jackson" w:date="2025-07-04T12:48:00Z" w16du:dateUtc="2025-07-04T10:48:00Z">
        <w:r w:rsidR="00D300A3" w:rsidRPr="008865F5">
          <w:rPr>
            <w:i/>
            <w:iCs/>
            <w:color w:val="000000"/>
            <w:sz w:val="18"/>
            <w:szCs w:val="18"/>
            <w:rPrChange w:id="1160" w:author="John Jackson" w:date="2025-07-04T14:24:00Z" w16du:dateUtc="2025-07-04T12:24:00Z">
              <w:rPr>
                <w:iCs/>
                <w:color w:val="000000"/>
              </w:rPr>
            </w:rPrChange>
          </w:rPr>
          <w:t xml:space="preserve">ed effect for each treatment. </w:t>
        </w:r>
      </w:ins>
      <w:ins w:id="1161" w:author="John Jackson" w:date="2025-07-04T12:57:00Z" w16du:dateUtc="2025-07-04T10:57:00Z">
        <w:r w:rsidR="00D300A3" w:rsidRPr="008865F5">
          <w:rPr>
            <w:i/>
            <w:iCs/>
            <w:color w:val="000000"/>
            <w:sz w:val="18"/>
            <w:szCs w:val="18"/>
            <w:rPrChange w:id="1162" w:author="John Jackson" w:date="2025-07-04T14:24:00Z" w16du:dateUtc="2025-07-04T12:24:00Z">
              <w:rPr>
                <w:iCs/>
                <w:color w:val="000000"/>
              </w:rPr>
            </w:rPrChange>
          </w:rPr>
          <w:t xml:space="preserve">Lines indicate the </w:t>
        </w:r>
      </w:ins>
      <w:ins w:id="1163" w:author="John Jackson" w:date="2025-07-04T13:55:00Z" w16du:dateUtc="2025-07-04T11:55:00Z">
        <w:r w:rsidR="009B0A6F" w:rsidRPr="008865F5">
          <w:rPr>
            <w:i/>
            <w:iCs/>
            <w:color w:val="000000"/>
            <w:sz w:val="18"/>
            <w:szCs w:val="18"/>
            <w:rPrChange w:id="1164" w:author="John Jackson" w:date="2025-07-04T14:24:00Z" w16du:dateUtc="2025-07-04T12:24:00Z">
              <w:rPr>
                <w:i/>
                <w:iCs/>
                <w:color w:val="000000"/>
              </w:rPr>
            </w:rPrChange>
          </w:rPr>
          <w:t>median</w:t>
        </w:r>
      </w:ins>
      <w:ins w:id="1165" w:author="John Jackson" w:date="2025-07-04T12:57:00Z" w16du:dateUtc="2025-07-04T10:57:00Z">
        <w:r w:rsidR="00D300A3" w:rsidRPr="008865F5">
          <w:rPr>
            <w:i/>
            <w:iCs/>
            <w:color w:val="000000"/>
            <w:sz w:val="18"/>
            <w:szCs w:val="18"/>
            <w:rPrChange w:id="1166" w:author="John Jackson" w:date="2025-07-04T14:24:00Z" w16du:dateUtc="2025-07-04T12:24:00Z">
              <w:rPr>
                <w:iCs/>
                <w:color w:val="000000"/>
              </w:rPr>
            </w:rPrChange>
          </w:rPr>
          <w:t xml:space="preserve"> of th</w:t>
        </w:r>
      </w:ins>
      <w:ins w:id="1167" w:author="John Jackson" w:date="2025-07-04T12:58:00Z" w16du:dateUtc="2025-07-04T10:58:00Z">
        <w:r w:rsidR="00D300A3" w:rsidRPr="008865F5">
          <w:rPr>
            <w:i/>
            <w:iCs/>
            <w:color w:val="000000"/>
            <w:sz w:val="18"/>
            <w:szCs w:val="18"/>
            <w:rPrChange w:id="1168" w:author="John Jackson" w:date="2025-07-04T14:24:00Z" w16du:dateUtc="2025-07-04T12:24:00Z">
              <w:rPr>
                <w:iCs/>
                <w:color w:val="000000"/>
              </w:rPr>
            </w:rPrChange>
          </w:rPr>
          <w:t xml:space="preserve">e </w:t>
        </w:r>
      </w:ins>
      <w:ins w:id="1169" w:author="John Jackson" w:date="2025-07-04T12:57:00Z" w16du:dateUtc="2025-07-04T10:57:00Z">
        <w:r w:rsidR="00D300A3" w:rsidRPr="008865F5">
          <w:rPr>
            <w:i/>
            <w:iCs/>
            <w:color w:val="000000"/>
            <w:sz w:val="18"/>
            <w:szCs w:val="18"/>
            <w:rPrChange w:id="1170" w:author="John Jackson" w:date="2025-07-04T14:24:00Z" w16du:dateUtc="2025-07-04T12:24:00Z">
              <w:rPr>
                <w:iCs/>
                <w:color w:val="000000"/>
              </w:rPr>
            </w:rPrChange>
          </w:rPr>
          <w:t>posterior</w:t>
        </w:r>
      </w:ins>
      <w:ins w:id="1171" w:author="John Jackson" w:date="2025-07-04T12:58:00Z" w16du:dateUtc="2025-07-04T10:58:00Z">
        <w:r w:rsidR="00D300A3" w:rsidRPr="008865F5">
          <w:rPr>
            <w:i/>
            <w:iCs/>
            <w:color w:val="000000"/>
            <w:sz w:val="18"/>
            <w:szCs w:val="18"/>
            <w:rPrChange w:id="1172" w:author="John Jackson" w:date="2025-07-04T14:24:00Z" w16du:dateUtc="2025-07-04T12:24:00Z">
              <w:rPr>
                <w:iCs/>
                <w:color w:val="000000"/>
              </w:rPr>
            </w:rPrChange>
          </w:rPr>
          <w:t xml:space="preserve">, with </w:t>
        </w:r>
        <w:r w:rsidR="00C91132" w:rsidRPr="008865F5">
          <w:rPr>
            <w:i/>
            <w:iCs/>
            <w:color w:val="000000"/>
            <w:sz w:val="18"/>
            <w:szCs w:val="18"/>
            <w:rPrChange w:id="1173" w:author="John Jackson" w:date="2025-07-04T14:24:00Z" w16du:dateUtc="2025-07-04T12:24:00Z">
              <w:rPr>
                <w:iCs/>
                <w:color w:val="000000"/>
              </w:rPr>
            </w:rPrChange>
          </w:rPr>
          <w:t xml:space="preserve">95% confidence limits across the posterior. b) the average (points) and peak (triangle) </w:t>
        </w:r>
      </w:ins>
      <w:ins w:id="1174" w:author="John Jackson" w:date="2025-07-04T12:59:00Z" w16du:dateUtc="2025-07-04T10:59:00Z">
        <w:r w:rsidR="00C91132" w:rsidRPr="008865F5">
          <w:rPr>
            <w:i/>
            <w:iCs/>
            <w:color w:val="000000"/>
            <w:sz w:val="18"/>
            <w:szCs w:val="18"/>
            <w:rPrChange w:id="1175" w:author="John Jackson" w:date="2025-07-04T14:24:00Z" w16du:dateUtc="2025-07-04T12:24:00Z">
              <w:rPr>
                <w:iCs/>
                <w:color w:val="000000"/>
              </w:rPr>
            </w:rPrChange>
          </w:rPr>
          <w:t>probabilities of emergence across the experiment for each temperature treatment</w:t>
        </w:r>
      </w:ins>
      <w:ins w:id="1176" w:author="John Jackson" w:date="2025-07-04T13:00:00Z" w16du:dateUtc="2025-07-04T11:00:00Z">
        <w:r w:rsidR="00C91132" w:rsidRPr="008865F5">
          <w:rPr>
            <w:i/>
            <w:iCs/>
            <w:color w:val="000000"/>
            <w:sz w:val="18"/>
            <w:szCs w:val="18"/>
            <w:rPrChange w:id="1177" w:author="John Jackson" w:date="2025-07-04T14:24:00Z" w16du:dateUtc="2025-07-04T12:24:00Z">
              <w:rPr>
                <w:iCs/>
                <w:color w:val="000000"/>
              </w:rPr>
            </w:rPrChange>
          </w:rPr>
          <w:t>, with 95% confidence limits given by the error bars</w:t>
        </w:r>
      </w:ins>
      <w:ins w:id="1178" w:author="John Jackson" w:date="2025-07-04T13:01:00Z" w16du:dateUtc="2025-07-04T11:01:00Z">
        <w:r w:rsidR="00C91132" w:rsidRPr="008865F5">
          <w:rPr>
            <w:i/>
            <w:iCs/>
            <w:color w:val="000000"/>
            <w:sz w:val="18"/>
            <w:szCs w:val="18"/>
            <w:rPrChange w:id="1179" w:author="John Jackson" w:date="2025-07-04T14:24:00Z" w16du:dateUtc="2025-07-04T12:24:00Z">
              <w:rPr>
                <w:iCs/>
                <w:color w:val="000000"/>
              </w:rPr>
            </w:rPrChange>
          </w:rPr>
          <w:t>, and the shaded distribution of posterior values</w:t>
        </w:r>
      </w:ins>
      <w:ins w:id="1180" w:author="John Jackson" w:date="2025-07-04T12:59:00Z" w16du:dateUtc="2025-07-04T10:59:00Z">
        <w:r w:rsidR="00C91132" w:rsidRPr="008865F5">
          <w:rPr>
            <w:i/>
            <w:iCs/>
            <w:color w:val="000000"/>
            <w:sz w:val="18"/>
            <w:szCs w:val="18"/>
            <w:rPrChange w:id="1181" w:author="John Jackson" w:date="2025-07-04T14:24:00Z" w16du:dateUtc="2025-07-04T12:24:00Z">
              <w:rPr>
                <w:iCs/>
                <w:color w:val="000000"/>
              </w:rPr>
            </w:rPrChange>
          </w:rPr>
          <w:t>. Peak probabilities of emergence were calculated as the maximum emer</w:t>
        </w:r>
      </w:ins>
      <w:ins w:id="1182" w:author="John Jackson" w:date="2025-07-04T13:00:00Z" w16du:dateUtc="2025-07-04T11:00:00Z">
        <w:r w:rsidR="00C91132" w:rsidRPr="008865F5">
          <w:rPr>
            <w:i/>
            <w:iCs/>
            <w:color w:val="000000"/>
            <w:sz w:val="18"/>
            <w:szCs w:val="18"/>
            <w:rPrChange w:id="1183" w:author="John Jackson" w:date="2025-07-04T14:24:00Z" w16du:dateUtc="2025-07-04T12:24:00Z">
              <w:rPr>
                <w:iCs/>
                <w:color w:val="000000"/>
              </w:rPr>
            </w:rPrChange>
          </w:rPr>
          <w:t>gence probability across draws of the posterior. c) the day of peak emergence for each temper</w:t>
        </w:r>
      </w:ins>
      <w:ins w:id="1184" w:author="John Jackson" w:date="2025-07-04T13:01:00Z" w16du:dateUtc="2025-07-04T11:01:00Z">
        <w:r w:rsidR="00C91132" w:rsidRPr="008865F5">
          <w:rPr>
            <w:i/>
            <w:iCs/>
            <w:color w:val="000000"/>
            <w:sz w:val="18"/>
            <w:szCs w:val="18"/>
            <w:rPrChange w:id="1185" w:author="John Jackson" w:date="2025-07-04T14:24:00Z" w16du:dateUtc="2025-07-04T12:24:00Z">
              <w:rPr>
                <w:iCs/>
                <w:color w:val="000000"/>
              </w:rPr>
            </w:rPrChange>
          </w:rPr>
          <w:t>ature treatment, with 95% confidence limits and shaded</w:t>
        </w:r>
      </w:ins>
      <w:ins w:id="1186" w:author="John Jackson" w:date="2025-07-04T13:02:00Z" w16du:dateUtc="2025-07-04T11:02:00Z">
        <w:r w:rsidR="00C91132" w:rsidRPr="008865F5">
          <w:rPr>
            <w:i/>
            <w:iCs/>
            <w:color w:val="000000"/>
            <w:sz w:val="18"/>
            <w:szCs w:val="18"/>
            <w:rPrChange w:id="1187" w:author="John Jackson" w:date="2025-07-04T14:24:00Z" w16du:dateUtc="2025-07-04T12:24:00Z">
              <w:rPr>
                <w:iCs/>
                <w:color w:val="000000"/>
              </w:rPr>
            </w:rPrChange>
          </w:rPr>
          <w:t xml:space="preserve"> distributions of posterior values.</w:t>
        </w:r>
      </w:ins>
    </w:p>
    <w:p w14:paraId="6AF0D8A8" w14:textId="77777777" w:rsidR="000C4995" w:rsidRDefault="000C4995">
      <w:pPr>
        <w:rPr>
          <w:ins w:id="1188" w:author="John Jackson" w:date="2025-07-04T13:10:00Z" w16du:dateUtc="2025-07-04T11:10:00Z"/>
          <w:iCs/>
          <w:color w:val="000000"/>
        </w:rPr>
      </w:pPr>
    </w:p>
    <w:p w14:paraId="416B749A" w14:textId="3EA4F58A" w:rsidR="000C4995" w:rsidRDefault="000C4995">
      <w:pPr>
        <w:rPr>
          <w:ins w:id="1189" w:author="John Jackson" w:date="2025-07-04T13:51:00Z" w16du:dateUtc="2025-07-04T11:51:00Z"/>
        </w:rPr>
      </w:pPr>
      <w:ins w:id="1190" w:author="John Jackson" w:date="2025-07-04T13:10:00Z" w16du:dateUtc="2025-07-04T11:10:00Z">
        <w:r>
          <w:rPr>
            <w:iCs/>
            <w:color w:val="000000"/>
          </w:rPr>
          <w:t>In contrast</w:t>
        </w:r>
      </w:ins>
      <w:ins w:id="1191" w:author="John Jackson" w:date="2025-07-04T13:17:00Z" w16du:dateUtc="2025-07-04T11:17:00Z">
        <w:r>
          <w:rPr>
            <w:iCs/>
            <w:color w:val="000000"/>
          </w:rPr>
          <w:t xml:space="preserve"> to emergence, the probability of entering pupation was </w:t>
        </w:r>
      </w:ins>
      <w:ins w:id="1192" w:author="John Jackson" w:date="2025-07-04T13:18:00Z" w16du:dateUtc="2025-07-04T11:18:00Z">
        <w:r>
          <w:rPr>
            <w:iCs/>
            <w:color w:val="000000"/>
          </w:rPr>
          <w:t xml:space="preserve">not influenced by temperature treatments in </w:t>
        </w:r>
        <w:proofErr w:type="spellStart"/>
        <w:r>
          <w:rPr>
            <w:i/>
            <w:color w:val="000000"/>
          </w:rPr>
          <w:t>Myrmeleon</w:t>
        </w:r>
        <w:proofErr w:type="spellEnd"/>
        <w:r>
          <w:rPr>
            <w:iCs/>
            <w:color w:val="000000"/>
          </w:rPr>
          <w:t>. Model selection indicated that t</w:t>
        </w:r>
      </w:ins>
      <w:ins w:id="1193" w:author="John Jackson" w:date="2025-07-04T13:19:00Z" w16du:dateUtc="2025-07-04T11:19:00Z">
        <w:r>
          <w:rPr>
            <w:iCs/>
            <w:color w:val="000000"/>
          </w:rPr>
          <w:t>he base model, distinguishing onl</w:t>
        </w:r>
      </w:ins>
      <w:ins w:id="1194" w:author="John Jackson" w:date="2025-07-04T13:43:00Z" w16du:dateUtc="2025-07-04T11:43:00Z">
        <w:r w:rsidR="00F13C09">
          <w:rPr>
            <w:iCs/>
            <w:color w:val="000000"/>
          </w:rPr>
          <w:t xml:space="preserve">y average pupation probability differences between species had the highest predictive performance </w:t>
        </w:r>
        <w:r w:rsidR="00F13C09">
          <w:t>(</w:t>
        </w:r>
      </w:ins>
      <m:oMath>
        <m:r>
          <w:ins w:id="1195" w:author="John Jackson" w:date="2025-07-04T13:43:00Z" w16du:dateUtc="2025-07-04T11:43:00Z">
            <w:rPr>
              <w:rFonts w:ascii="Cambria Math" w:hAnsi="Cambria Math"/>
            </w:rPr>
            <m:t>∆elpd=</m:t>
          </w:ins>
        </m:r>
        <m:r>
          <w:ins w:id="1196" w:author="John Jackson" w:date="2025-07-04T13:43:00Z" w16du:dateUtc="2025-07-04T11:43:00Z">
            <w:rPr>
              <w:rFonts w:ascii="Cambria Math" w:hAnsi="Cambria Math"/>
            </w:rPr>
            <m:t>5.</m:t>
          </w:ins>
        </m:r>
        <m:r>
          <w:ins w:id="1197" w:author="John Jackson" w:date="2025-07-04T13:44:00Z" w16du:dateUtc="2025-07-04T11:44:00Z">
            <w:rPr>
              <w:rFonts w:ascii="Cambria Math" w:hAnsi="Cambria Math"/>
            </w:rPr>
            <m:t>05</m:t>
          </w:ins>
        </m:r>
      </m:oMath>
      <w:ins w:id="1198" w:author="John Jackson" w:date="2025-07-04T13:44:00Z" w16du:dateUtc="2025-07-04T11:44:00Z">
        <w:r w:rsidR="00F13C09">
          <w:t>; Table SX</w:t>
        </w:r>
      </w:ins>
      <w:ins w:id="1199" w:author="John Jackson" w:date="2025-07-04T13:43:00Z" w16du:dateUtc="2025-07-04T11:43:00Z">
        <w:r w:rsidR="00F13C09">
          <w:t>)</w:t>
        </w:r>
      </w:ins>
      <w:ins w:id="1200" w:author="John Jackson" w:date="2025-07-04T13:45:00Z" w16du:dateUtc="2025-07-04T11:45:00Z">
        <w:r w:rsidR="00F13C09">
          <w:t xml:space="preserve">. </w:t>
        </w:r>
      </w:ins>
      <w:ins w:id="1201" w:author="John Jackson" w:date="2025-07-04T13:46:00Z" w16du:dateUtc="2025-07-04T11:46:00Z">
        <w:r w:rsidR="00F13C09">
          <w:t xml:space="preserve">Specifically, </w:t>
        </w:r>
      </w:ins>
      <w:proofErr w:type="spellStart"/>
      <w:ins w:id="1202" w:author="John Jackson" w:date="2025-07-04T13:47:00Z" w16du:dateUtc="2025-07-04T11:47:00Z">
        <w:r w:rsidR="00F13C09">
          <w:rPr>
            <w:i/>
            <w:color w:val="000000"/>
          </w:rPr>
          <w:t>Myrmeleon</w:t>
        </w:r>
        <w:proofErr w:type="spellEnd"/>
        <w:r w:rsidR="00F13C09">
          <w:t xml:space="preserve"> </w:t>
        </w:r>
        <w:proofErr w:type="spellStart"/>
        <w:r w:rsidR="00F13C09">
          <w:rPr>
            <w:i/>
            <w:iCs/>
          </w:rPr>
          <w:t>hyalinus</w:t>
        </w:r>
        <w:proofErr w:type="spellEnd"/>
        <w:r w:rsidR="00F13C09">
          <w:rPr>
            <w:i/>
            <w:iCs/>
          </w:rPr>
          <w:t xml:space="preserve"> </w:t>
        </w:r>
        <w:r w:rsidR="00F13C09">
          <w:t>had a higher probability of pupation</w:t>
        </w:r>
      </w:ins>
      <w:ins w:id="1203" w:author="John Jackson" w:date="2025-07-04T13:48:00Z" w16du:dateUtc="2025-07-04T11:48:00Z">
        <w:r w:rsidR="00F13C09">
          <w:t xml:space="preserve"> across the experiment, </w:t>
        </w:r>
      </w:ins>
      <w:ins w:id="1204" w:author="John Jackson" w:date="2025-07-04T13:49:00Z" w16du:dateUtc="2025-07-04T11:49:00Z">
        <w:r w:rsidR="00F13C09">
          <w:t>with a mean posterior pupation probability of 0.082</w:t>
        </w:r>
      </w:ins>
      <w:ins w:id="1205" w:author="John Jackson" w:date="2025-07-04T13:50:00Z" w16du:dateUtc="2025-07-04T11:50:00Z">
        <w:r w:rsidR="00F13C09">
          <w:t xml:space="preserve"> </w:t>
        </w:r>
      </w:ins>
      <w:ins w:id="1206" w:author="John Jackson" w:date="2025-07-04T13:49:00Z" w16du:dateUtc="2025-07-04T11:49:00Z">
        <w:r w:rsidR="00F13C09">
          <w:t>[0.016, 0.19]</w:t>
        </w:r>
      </w:ins>
      <w:ins w:id="1207" w:author="John Jackson" w:date="2025-07-04T13:50:00Z" w16du:dateUtc="2025-07-04T11:50:00Z">
        <w:r w:rsidR="00F13C09">
          <w:t xml:space="preserve"> across experiment days, relative to 0.054 [0.011,0.125] in </w:t>
        </w:r>
        <w:proofErr w:type="spellStart"/>
        <w:r w:rsidR="00F13C09">
          <w:rPr>
            <w:i/>
            <w:color w:val="000000"/>
          </w:rPr>
          <w:t>Myrmeleon</w:t>
        </w:r>
        <w:proofErr w:type="spellEnd"/>
        <w:r w:rsidR="00F13C09">
          <w:t xml:space="preserve"> </w:t>
        </w:r>
        <w:proofErr w:type="spellStart"/>
        <w:r w:rsidR="00F13C09">
          <w:rPr>
            <w:i/>
            <w:iCs/>
          </w:rPr>
          <w:t>almo</w:t>
        </w:r>
      </w:ins>
      <w:ins w:id="1208" w:author="John Jackson" w:date="2025-07-04T13:51:00Z" w16du:dateUtc="2025-07-04T11:51:00Z">
        <w:r w:rsidR="00F13C09">
          <w:rPr>
            <w:i/>
            <w:iCs/>
          </w:rPr>
          <w:t>hadarum</w:t>
        </w:r>
        <w:proofErr w:type="spellEnd"/>
        <w:r w:rsidR="00F13C09">
          <w:t>.</w:t>
        </w:r>
      </w:ins>
      <w:ins w:id="1209" w:author="John Jackson" w:date="2025-07-04T13:49:00Z" w16du:dateUtc="2025-07-04T11:49:00Z">
        <w:r w:rsidR="00F13C09">
          <w:t xml:space="preserve"> </w:t>
        </w:r>
      </w:ins>
      <w:ins w:id="1210" w:author="John Jackson" w:date="2025-07-04T13:46:00Z" w16du:dateUtc="2025-07-04T11:46:00Z">
        <w:r w:rsidR="00F13C09">
          <w:t>The temporal trend in pupation indic</w:t>
        </w:r>
      </w:ins>
      <w:ins w:id="1211" w:author="John Jackson" w:date="2025-07-04T13:51:00Z" w16du:dateUtc="2025-07-04T11:51:00Z">
        <w:r w:rsidR="00F13C09">
          <w:t xml:space="preserve">ated two peaks in pupation across the experiment across treatments: </w:t>
        </w:r>
      </w:ins>
      <w:ins w:id="1212" w:author="John Jackson" w:date="2025-07-04T13:52:00Z" w16du:dateUtc="2025-07-04T11:52:00Z">
        <w:r w:rsidR="00F13C09">
          <w:t xml:space="preserve">an initial peak at approximately 15-17 days, followed </w:t>
        </w:r>
      </w:ins>
      <w:ins w:id="1213" w:author="John Jackson" w:date="2025-07-04T13:53:00Z" w16du:dateUtc="2025-07-04T11:53:00Z">
        <w:r w:rsidR="00F13C09">
          <w:t>by a secondary peak at the end of the experiment at approximately 55</w:t>
        </w:r>
      </w:ins>
      <w:ins w:id="1214" w:author="John Jackson" w:date="2025-07-04T14:08:00Z" w16du:dateUtc="2025-07-04T12:08:00Z">
        <w:r w:rsidR="009B0A6F">
          <w:t>-57</w:t>
        </w:r>
      </w:ins>
      <w:ins w:id="1215" w:author="John Jackson" w:date="2025-07-04T13:53:00Z" w16du:dateUtc="2025-07-04T11:53:00Z">
        <w:r w:rsidR="00F13C09">
          <w:t xml:space="preserve"> days (Figure X)</w:t>
        </w:r>
        <w:r w:rsidR="009B0A6F">
          <w:t>.</w:t>
        </w:r>
      </w:ins>
    </w:p>
    <w:p w14:paraId="169A7EFD" w14:textId="77777777" w:rsidR="00F13C09" w:rsidRDefault="00F13C09">
      <w:pPr>
        <w:rPr>
          <w:ins w:id="1216" w:author="John Jackson" w:date="2025-07-04T13:51:00Z" w16du:dateUtc="2025-07-04T11:51:00Z"/>
        </w:rPr>
      </w:pPr>
    </w:p>
    <w:p w14:paraId="50535C4F" w14:textId="0209357C" w:rsidR="00F13C09" w:rsidRPr="000C4995" w:rsidRDefault="00F13C09">
      <w:pPr>
        <w:rPr>
          <w:ins w:id="1217" w:author="John Jackson" w:date="2025-07-03T15:23:00Z" w16du:dateUtc="2025-07-03T13:23:00Z"/>
          <w:iCs/>
          <w:rPrChange w:id="1218" w:author="John Jackson" w:date="2025-07-04T13:18:00Z" w16du:dateUtc="2025-07-04T11:18:00Z">
            <w:rPr>
              <w:ins w:id="1219" w:author="John Jackson" w:date="2025-07-03T15:23:00Z" w16du:dateUtc="2025-07-03T13:23:00Z"/>
              <w:b/>
              <w:color w:val="000000"/>
              <w:sz w:val="18"/>
              <w:szCs w:val="18"/>
            </w:rPr>
          </w:rPrChange>
        </w:rPr>
        <w:pPrChange w:id="1220" w:author="John Jackson" w:date="2025-07-03T15:23:00Z" w16du:dateUtc="2025-07-03T13:23:00Z">
          <w:pPr>
            <w:pStyle w:val="Heading4"/>
            <w:keepNext w:val="0"/>
            <w:keepLines w:val="0"/>
            <w:spacing w:before="0" w:after="0"/>
            <w:ind w:left="-283"/>
          </w:pPr>
        </w:pPrChange>
      </w:pPr>
      <w:ins w:id="1221" w:author="John Jackson" w:date="2025-07-04T13:51:00Z" w16du:dateUtc="2025-07-04T11:51:00Z">
        <w:r>
          <w:rPr>
            <w:iCs/>
            <w:noProof/>
          </w:rPr>
          <w:lastRenderedPageBreak/>
          <w:drawing>
            <wp:inline distT="0" distB="0" distL="0" distR="0" wp14:anchorId="3655955D" wp14:editId="2E88EFCD">
              <wp:extent cx="3210870" cy="2782998"/>
              <wp:effectExtent l="0" t="0" r="2540" b="0"/>
              <wp:docPr id="131823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4057" name="Picture 13182340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8169" cy="2806660"/>
                      </a:xfrm>
                      <a:prstGeom prst="rect">
                        <a:avLst/>
                      </a:prstGeom>
                    </pic:spPr>
                  </pic:pic>
                </a:graphicData>
              </a:graphic>
            </wp:inline>
          </w:drawing>
        </w:r>
      </w:ins>
    </w:p>
    <w:p w14:paraId="22FD7428" w14:textId="212B1E5F" w:rsidR="008C33CD" w:rsidRPr="008865F5" w:rsidDel="009B0A6F" w:rsidRDefault="009B0A6F">
      <w:pPr>
        <w:pStyle w:val="Heading3"/>
        <w:keepNext w:val="0"/>
        <w:keepLines w:val="0"/>
        <w:spacing w:before="280"/>
        <w:rPr>
          <w:del w:id="1222" w:author="John Jackson" w:date="2025-07-03T15:21:00Z" w16du:dateUtc="2025-07-03T13:21:00Z"/>
          <w:sz w:val="18"/>
          <w:szCs w:val="18"/>
        </w:rPr>
      </w:pPr>
      <w:ins w:id="1223" w:author="John Jackson" w:date="2025-07-04T13:54:00Z" w16du:dateUtc="2025-07-04T11:54:00Z">
        <w:r w:rsidRPr="008865F5">
          <w:rPr>
            <w:b/>
            <w:bCs/>
            <w:i/>
            <w:iCs/>
            <w:sz w:val="18"/>
            <w:szCs w:val="18"/>
            <w:rPrChange w:id="1224" w:author="John Jackson" w:date="2025-07-04T14:25:00Z" w16du:dateUtc="2025-07-04T12:25:00Z">
              <w:rPr/>
            </w:rPrChange>
          </w:rPr>
          <w:t xml:space="preserve">Figure X. Temporal trends in pupation for </w:t>
        </w:r>
        <w:proofErr w:type="spellStart"/>
        <w:r w:rsidRPr="008865F5">
          <w:rPr>
            <w:b/>
            <w:bCs/>
            <w:i/>
            <w:iCs/>
            <w:sz w:val="18"/>
            <w:szCs w:val="18"/>
            <w:rPrChange w:id="1225" w:author="John Jackson" w:date="2025-07-04T14:25:00Z" w16du:dateUtc="2025-07-04T12:25:00Z">
              <w:rPr>
                <w:i/>
                <w:iCs/>
              </w:rPr>
            </w:rPrChange>
          </w:rPr>
          <w:t>Myrmeleon</w:t>
        </w:r>
        <w:proofErr w:type="spellEnd"/>
        <w:r w:rsidRPr="008865F5">
          <w:rPr>
            <w:b/>
            <w:bCs/>
            <w:i/>
            <w:iCs/>
            <w:sz w:val="18"/>
            <w:szCs w:val="18"/>
            <w:rPrChange w:id="1226" w:author="John Jackson" w:date="2025-07-04T14:25:00Z" w16du:dateUtc="2025-07-04T12:25:00Z">
              <w:rPr/>
            </w:rPrChange>
          </w:rPr>
          <w:t xml:space="preserve">. </w:t>
        </w:r>
        <w:r w:rsidRPr="008865F5">
          <w:rPr>
            <w:i/>
            <w:iCs/>
            <w:sz w:val="18"/>
            <w:szCs w:val="18"/>
            <w:rPrChange w:id="1227" w:author="John Jackson" w:date="2025-07-04T14:25:00Z" w16du:dateUtc="2025-07-04T12:25:00Z">
              <w:rPr/>
            </w:rPrChange>
          </w:rPr>
          <w:t>Line indicates posterior median predictions</w:t>
        </w:r>
      </w:ins>
      <w:ins w:id="1228" w:author="John Jackson" w:date="2025-07-04T13:55:00Z" w16du:dateUtc="2025-07-04T11:55:00Z">
        <w:r w:rsidRPr="008865F5">
          <w:rPr>
            <w:i/>
            <w:iCs/>
            <w:sz w:val="18"/>
            <w:szCs w:val="18"/>
            <w:rPrChange w:id="1229" w:author="John Jackson" w:date="2025-07-04T14:25:00Z" w16du:dateUtc="2025-07-04T12:25:00Z">
              <w:rPr/>
            </w:rPrChange>
          </w:rPr>
          <w:t xml:space="preserve"> with 95% confidence limits across the posterior.</w:t>
        </w:r>
      </w:ins>
    </w:p>
    <w:p w14:paraId="17D67252" w14:textId="77777777" w:rsidR="009B0A6F" w:rsidRDefault="009B0A6F" w:rsidP="009B0A6F">
      <w:pPr>
        <w:rPr>
          <w:ins w:id="1230" w:author="John Jackson" w:date="2025-07-04T13:53:00Z" w16du:dateUtc="2025-07-04T11:53:00Z"/>
        </w:rPr>
      </w:pPr>
    </w:p>
    <w:p w14:paraId="705DD93A" w14:textId="3ECD5F32" w:rsidR="008C33CD" w:rsidRPr="009B0A6F" w:rsidDel="009B0A6F" w:rsidRDefault="009B0A6F" w:rsidP="009B0A6F">
      <w:pPr>
        <w:rPr>
          <w:del w:id="1231" w:author="John Jackson" w:date="2025-07-03T15:21:00Z" w16du:dateUtc="2025-07-03T13:21:00Z"/>
          <w:b/>
          <w:color w:val="000000"/>
          <w:rPrChange w:id="1232" w:author="John Jackson" w:date="2025-07-04T14:09:00Z" w16du:dateUtc="2025-07-04T12:09:00Z">
            <w:rPr>
              <w:del w:id="1233" w:author="John Jackson" w:date="2025-07-03T15:21:00Z" w16du:dateUtc="2025-07-03T13:21:00Z"/>
              <w:b/>
              <w:color w:val="000000"/>
              <w:sz w:val="20"/>
              <w:szCs w:val="20"/>
            </w:rPr>
          </w:rPrChange>
        </w:rPr>
      </w:pPr>
      <w:bookmarkStart w:id="1234" w:name="_1ksv4uv" w:colFirst="0" w:colLast="0"/>
      <w:bookmarkEnd w:id="1234"/>
      <w:ins w:id="1235" w:author="John Jackson" w:date="2025-07-04T14:08:00Z" w16du:dateUtc="2025-07-04T12:08:00Z">
        <w:r w:rsidRPr="009B0A6F">
          <w:rPr>
            <w:b/>
            <w:color w:val="000000"/>
            <w:rPrChange w:id="1236" w:author="John Jackson" w:date="2025-07-04T14:09:00Z" w16du:dateUtc="2025-07-04T12:09:00Z">
              <w:rPr>
                <w:b/>
                <w:color w:val="000000"/>
                <w:sz w:val="20"/>
                <w:szCs w:val="20"/>
              </w:rPr>
            </w:rPrChange>
          </w:rPr>
          <w:t>Larval mort</w:t>
        </w:r>
      </w:ins>
      <w:ins w:id="1237" w:author="John Jackson" w:date="2025-07-04T14:09:00Z" w16du:dateUtc="2025-07-04T12:09:00Z">
        <w:r w:rsidRPr="009B0A6F">
          <w:rPr>
            <w:b/>
            <w:color w:val="000000"/>
            <w:rPrChange w:id="1238" w:author="John Jackson" w:date="2025-07-04T14:09:00Z" w16du:dateUtc="2025-07-04T12:09:00Z">
              <w:rPr>
                <w:b/>
                <w:color w:val="000000"/>
                <w:sz w:val="20"/>
                <w:szCs w:val="20"/>
              </w:rPr>
            </w:rPrChange>
          </w:rPr>
          <w:t>ality</w:t>
        </w:r>
      </w:ins>
      <w:del w:id="1239" w:author="John Jackson" w:date="2025-07-03T15:21:00Z" w16du:dateUtc="2025-07-03T13:21:00Z">
        <w:r w:rsidR="00000000" w:rsidRPr="009B0A6F" w:rsidDel="00A72145">
          <w:rPr>
            <w:b/>
            <w:color w:val="000000"/>
            <w:rPrChange w:id="1240" w:author="John Jackson" w:date="2025-07-04T14:09:00Z" w16du:dateUtc="2025-07-04T12:09:00Z">
              <w:rPr>
                <w:b/>
                <w:color w:val="000000"/>
                <w:sz w:val="20"/>
                <w:szCs w:val="20"/>
              </w:rPr>
            </w:rPrChange>
          </w:rPr>
          <w:delText>t</w:delText>
        </w:r>
        <w:r w:rsidR="00000000" w:rsidRPr="009B0A6F" w:rsidDel="00A72145">
          <w:rPr>
            <w:color w:val="000000"/>
            <w:rPrChange w:id="1241" w:author="John Jackson" w:date="2025-07-04T14:09:00Z" w16du:dateUtc="2025-07-04T12:09:00Z">
              <w:rPr>
                <w:color w:val="000000"/>
                <w:sz w:val="20"/>
                <w:szCs w:val="20"/>
              </w:rPr>
            </w:rPrChange>
          </w:rPr>
          <w:delText xml:space="preserve"> </w:delText>
        </w:r>
        <w:r w:rsidR="00000000" w:rsidRPr="009B0A6F" w:rsidDel="00A72145">
          <w:rPr>
            <w:i/>
            <w:color w:val="000000"/>
            <w:rPrChange w:id="1242" w:author="John Jackson" w:date="2025-07-04T14:09:00Z" w16du:dateUtc="2025-07-04T12:09:00Z">
              <w:rPr>
                <w:i/>
                <w:color w:val="000000"/>
                <w:sz w:val="20"/>
                <w:szCs w:val="20"/>
              </w:rPr>
            </w:rPrChange>
          </w:rPr>
          <w:delText xml:space="preserve">– temperature (°C); </w:delText>
        </w:r>
        <w:r w:rsidR="00000000" w:rsidRPr="009B0A6F" w:rsidDel="00A72145">
          <w:rPr>
            <w:b/>
            <w:color w:val="000000"/>
            <w:rPrChange w:id="1243" w:author="John Jackson" w:date="2025-07-04T14:09:00Z" w16du:dateUtc="2025-07-04T12:09:00Z">
              <w:rPr>
                <w:b/>
                <w:color w:val="000000"/>
                <w:sz w:val="20"/>
                <w:szCs w:val="20"/>
              </w:rPr>
            </w:rPrChange>
          </w:rPr>
          <w:delText>sp</w:delText>
        </w:r>
        <w:r w:rsidR="00000000" w:rsidRPr="009B0A6F" w:rsidDel="00A72145">
          <w:rPr>
            <w:i/>
            <w:color w:val="000000"/>
            <w:rPrChange w:id="1244" w:author="John Jackson" w:date="2025-07-04T14:09:00Z" w16du:dateUtc="2025-07-04T12:09:00Z">
              <w:rPr>
                <w:i/>
                <w:color w:val="000000"/>
                <w:sz w:val="20"/>
                <w:szCs w:val="20"/>
              </w:rPr>
            </w:rPrChange>
          </w:rPr>
          <w:delText xml:space="preserve"> – species (Myrmeleon almohadarum – </w:delText>
        </w:r>
        <w:r w:rsidR="00000000" w:rsidRPr="009B0A6F" w:rsidDel="00A72145">
          <w:rPr>
            <w:b/>
            <w:color w:val="000000"/>
            <w:rPrChange w:id="1245" w:author="John Jackson" w:date="2025-07-04T14:09:00Z" w16du:dateUtc="2025-07-04T12:09:00Z">
              <w:rPr>
                <w:b/>
                <w:color w:val="000000"/>
                <w:sz w:val="20"/>
                <w:szCs w:val="20"/>
              </w:rPr>
            </w:rPrChange>
          </w:rPr>
          <w:delText>Ma</w:delText>
        </w:r>
        <w:r w:rsidR="00000000" w:rsidRPr="009B0A6F" w:rsidDel="00A72145">
          <w:rPr>
            <w:i/>
            <w:color w:val="000000"/>
            <w:rPrChange w:id="1246" w:author="John Jackson" w:date="2025-07-04T14:09:00Z" w16du:dateUtc="2025-07-04T12:09:00Z">
              <w:rPr>
                <w:i/>
                <w:color w:val="000000"/>
                <w:sz w:val="20"/>
                <w:szCs w:val="20"/>
              </w:rPr>
            </w:rPrChange>
          </w:rPr>
          <w:delText xml:space="preserve">, Myrmeleon hyalinus – </w:delText>
        </w:r>
        <w:r w:rsidR="00000000" w:rsidRPr="009B0A6F" w:rsidDel="00A72145">
          <w:rPr>
            <w:b/>
            <w:color w:val="000000"/>
            <w:rPrChange w:id="1247" w:author="John Jackson" w:date="2025-07-04T14:09:00Z" w16du:dateUtc="2025-07-04T12:09:00Z">
              <w:rPr>
                <w:b/>
                <w:color w:val="000000"/>
                <w:sz w:val="20"/>
                <w:szCs w:val="20"/>
              </w:rPr>
            </w:rPrChange>
          </w:rPr>
          <w:delText>Mh</w:delText>
        </w:r>
        <w:r w:rsidR="00000000" w:rsidRPr="009B0A6F" w:rsidDel="00A72145">
          <w:rPr>
            <w:i/>
            <w:color w:val="000000"/>
            <w:rPrChange w:id="1248" w:author="John Jackson" w:date="2025-07-04T14:09:00Z" w16du:dateUtc="2025-07-04T12:09:00Z">
              <w:rPr>
                <w:i/>
                <w:color w:val="000000"/>
                <w:sz w:val="20"/>
                <w:szCs w:val="20"/>
              </w:rPr>
            </w:rPrChange>
          </w:rPr>
          <w:delText xml:space="preserve">); </w:delText>
        </w:r>
        <w:r w:rsidR="00000000" w:rsidRPr="009B0A6F" w:rsidDel="00A72145">
          <w:rPr>
            <w:b/>
            <w:i/>
            <w:color w:val="000000"/>
            <w:rPrChange w:id="1249" w:author="John Jackson" w:date="2025-07-04T14:09:00Z" w16du:dateUtc="2025-07-04T12:09:00Z">
              <w:rPr>
                <w:b/>
                <w:i/>
                <w:color w:val="000000"/>
                <w:sz w:val="20"/>
                <w:szCs w:val="20"/>
              </w:rPr>
            </w:rPrChange>
          </w:rPr>
          <w:delText>♂/♀</w:delText>
        </w:r>
        <w:r w:rsidR="00000000" w:rsidRPr="009B0A6F" w:rsidDel="00A72145">
          <w:rPr>
            <w:i/>
            <w:color w:val="000000"/>
            <w:rPrChange w:id="1250" w:author="John Jackson" w:date="2025-07-04T14:09:00Z" w16du:dateUtc="2025-07-04T12:09:00Z">
              <w:rPr>
                <w:i/>
                <w:color w:val="000000"/>
                <w:sz w:val="20"/>
                <w:szCs w:val="20"/>
              </w:rPr>
            </w:rPrChange>
          </w:rPr>
          <w:delText xml:space="preserve"> – sex (male/female); </w:delText>
        </w:r>
        <w:r w:rsidR="00000000" w:rsidRPr="009B0A6F" w:rsidDel="00A72145">
          <w:rPr>
            <w:b/>
            <w:color w:val="000000"/>
            <w:rPrChange w:id="1251" w:author="John Jackson" w:date="2025-07-04T14:09:00Z" w16du:dateUtc="2025-07-04T12:09:00Z">
              <w:rPr>
                <w:b/>
                <w:color w:val="000000"/>
                <w:sz w:val="20"/>
                <w:szCs w:val="20"/>
              </w:rPr>
            </w:rPrChange>
          </w:rPr>
          <w:delText>n</w:delText>
        </w:r>
        <w:r w:rsidR="00000000" w:rsidRPr="009B0A6F" w:rsidDel="00A72145">
          <w:rPr>
            <w:i/>
            <w:color w:val="000000"/>
            <w:rPrChange w:id="1252" w:author="John Jackson" w:date="2025-07-04T14:09:00Z" w16du:dateUtc="2025-07-04T12:09:00Z">
              <w:rPr>
                <w:i/>
                <w:color w:val="000000"/>
                <w:sz w:val="20"/>
                <w:szCs w:val="20"/>
              </w:rPr>
            </w:rPrChange>
          </w:rPr>
          <w:delText xml:space="preserve"> – number of individuals; </w:delText>
        </w:r>
        <w:r w:rsidR="00000000" w:rsidRPr="009B0A6F" w:rsidDel="00A72145">
          <w:rPr>
            <w:rFonts w:ascii="Arial Unicode MS" w:eastAsia="Arial Unicode MS" w:hAnsi="Arial Unicode MS" w:cs="Arial Unicode MS"/>
            <w:b/>
            <w:color w:val="000000"/>
            <w:rPrChange w:id="1253" w:author="John Jackson" w:date="2025-07-04T14:09:00Z" w16du:dateUtc="2025-07-04T12:09:00Z">
              <w:rPr>
                <w:rFonts w:ascii="Arial Unicode MS" w:eastAsia="Arial Unicode MS" w:hAnsi="Arial Unicode MS" w:cs="Arial Unicode MS"/>
                <w:b/>
                <w:color w:val="000000"/>
                <w:sz w:val="20"/>
                <w:szCs w:val="20"/>
              </w:rPr>
            </w:rPrChange>
          </w:rPr>
          <w:delText>→P (days)</w:delText>
        </w:r>
        <w:r w:rsidR="00000000" w:rsidRPr="009B0A6F" w:rsidDel="00A72145">
          <w:rPr>
            <w:i/>
            <w:color w:val="000000"/>
            <w:rPrChange w:id="1254" w:author="John Jackson" w:date="2025-07-04T14:09:00Z" w16du:dateUtc="2025-07-04T12:09:00Z">
              <w:rPr>
                <w:i/>
                <w:color w:val="000000"/>
                <w:sz w:val="20"/>
                <w:szCs w:val="20"/>
              </w:rPr>
            </w:rPrChange>
          </w:rPr>
          <w:delText xml:space="preserve"> – mean duration of development from larval to pupal stage (days); </w:delText>
        </w:r>
        <w:r w:rsidR="00000000" w:rsidRPr="009B0A6F" w:rsidDel="00A72145">
          <w:rPr>
            <w:rFonts w:ascii="Arial Unicode MS" w:eastAsia="Arial Unicode MS" w:hAnsi="Arial Unicode MS" w:cs="Arial Unicode MS"/>
            <w:b/>
            <w:color w:val="000000"/>
            <w:rPrChange w:id="1255" w:author="John Jackson" w:date="2025-07-04T14:09:00Z" w16du:dateUtc="2025-07-04T12:09:00Z">
              <w:rPr>
                <w:rFonts w:ascii="Arial Unicode MS" w:eastAsia="Arial Unicode MS" w:hAnsi="Arial Unicode MS" w:cs="Arial Unicode MS"/>
                <w:b/>
                <w:color w:val="000000"/>
                <w:sz w:val="20"/>
                <w:szCs w:val="20"/>
              </w:rPr>
            </w:rPrChange>
          </w:rPr>
          <w:delText>→I (days)</w:delText>
        </w:r>
        <w:r w:rsidR="00000000" w:rsidRPr="009B0A6F" w:rsidDel="00A72145">
          <w:rPr>
            <w:i/>
            <w:color w:val="000000"/>
            <w:rPrChange w:id="1256" w:author="John Jackson" w:date="2025-07-04T14:09:00Z" w16du:dateUtc="2025-07-04T12:09:00Z">
              <w:rPr>
                <w:i/>
                <w:color w:val="000000"/>
                <w:sz w:val="20"/>
                <w:szCs w:val="20"/>
              </w:rPr>
            </w:rPrChange>
          </w:rPr>
          <w:delText xml:space="preserve"> – mean duration of development from pupal to adult stage (days); </w:delText>
        </w:r>
        <w:r w:rsidR="00000000" w:rsidRPr="009B0A6F" w:rsidDel="00A72145">
          <w:rPr>
            <w:b/>
            <w:color w:val="000000"/>
            <w:rPrChange w:id="1257" w:author="John Jackson" w:date="2025-07-04T14:09:00Z" w16du:dateUtc="2025-07-04T12:09:00Z">
              <w:rPr>
                <w:b/>
                <w:color w:val="000000"/>
                <w:sz w:val="20"/>
                <w:szCs w:val="20"/>
              </w:rPr>
            </w:rPrChange>
          </w:rPr>
          <w:delText xml:space="preserve">S (%) </w:delText>
        </w:r>
        <w:r w:rsidR="00000000" w:rsidRPr="009B0A6F" w:rsidDel="00A72145">
          <w:rPr>
            <w:i/>
            <w:color w:val="000000"/>
            <w:rPrChange w:id="1258" w:author="John Jackson" w:date="2025-07-04T14:09:00Z" w16du:dateUtc="2025-07-04T12:09:00Z">
              <w:rPr>
                <w:i/>
                <w:color w:val="000000"/>
                <w:sz w:val="20"/>
                <w:szCs w:val="20"/>
              </w:rPr>
            </w:rPrChange>
          </w:rPr>
          <w:delText xml:space="preserve">– mean survival rate from the initial number of individuals (%); </w:delText>
        </w:r>
        <w:r w:rsidR="00000000" w:rsidRPr="009B0A6F" w:rsidDel="00A72145">
          <w:rPr>
            <w:b/>
            <w:color w:val="000000"/>
            <w:rPrChange w:id="1259" w:author="John Jackson" w:date="2025-07-04T14:09:00Z" w16du:dateUtc="2025-07-04T12:09:00Z">
              <w:rPr>
                <w:b/>
                <w:color w:val="000000"/>
                <w:sz w:val="20"/>
                <w:szCs w:val="20"/>
              </w:rPr>
            </w:rPrChange>
          </w:rPr>
          <w:delText xml:space="preserve">LL (mm) </w:delText>
        </w:r>
        <w:r w:rsidR="00000000" w:rsidRPr="009B0A6F" w:rsidDel="00A72145">
          <w:rPr>
            <w:i/>
            <w:color w:val="000000"/>
            <w:rPrChange w:id="1260" w:author="John Jackson" w:date="2025-07-04T14:09:00Z" w16du:dateUtc="2025-07-04T12:09:00Z">
              <w:rPr>
                <w:i/>
                <w:color w:val="000000"/>
                <w:sz w:val="20"/>
                <w:szCs w:val="20"/>
              </w:rPr>
            </w:rPrChange>
          </w:rPr>
          <w:delText xml:space="preserve">– mean larval body length at the beginning of the experiment (mm); </w:delText>
        </w:r>
        <w:r w:rsidR="00000000" w:rsidRPr="009B0A6F" w:rsidDel="00A72145">
          <w:rPr>
            <w:b/>
            <w:color w:val="000000"/>
            <w:rPrChange w:id="1261" w:author="John Jackson" w:date="2025-07-04T14:09:00Z" w16du:dateUtc="2025-07-04T12:09:00Z">
              <w:rPr>
                <w:b/>
                <w:color w:val="000000"/>
                <w:sz w:val="20"/>
                <w:szCs w:val="20"/>
              </w:rPr>
            </w:rPrChange>
          </w:rPr>
          <w:delText>WL (g)</w:delText>
        </w:r>
        <w:r w:rsidR="00000000" w:rsidRPr="009B0A6F" w:rsidDel="00A72145">
          <w:rPr>
            <w:i/>
            <w:color w:val="000000"/>
            <w:rPrChange w:id="1262" w:author="John Jackson" w:date="2025-07-04T14:09:00Z" w16du:dateUtc="2025-07-04T12:09:00Z">
              <w:rPr>
                <w:i/>
                <w:color w:val="000000"/>
                <w:sz w:val="20"/>
                <w:szCs w:val="20"/>
              </w:rPr>
            </w:rPrChange>
          </w:rPr>
          <w:delText xml:space="preserve"> – mean larval weight at the beginning of the experiment (g); </w:delText>
        </w:r>
        <w:r w:rsidR="00000000" w:rsidRPr="009B0A6F" w:rsidDel="00A72145">
          <w:rPr>
            <w:b/>
            <w:color w:val="000000"/>
            <w:rPrChange w:id="1263" w:author="John Jackson" w:date="2025-07-04T14:09:00Z" w16du:dateUtc="2025-07-04T12:09:00Z">
              <w:rPr>
                <w:b/>
                <w:color w:val="000000"/>
                <w:sz w:val="20"/>
                <w:szCs w:val="20"/>
              </w:rPr>
            </w:rPrChange>
          </w:rPr>
          <w:delText xml:space="preserve">LI (mm) </w:delText>
        </w:r>
        <w:r w:rsidR="00000000" w:rsidRPr="009B0A6F" w:rsidDel="00A72145">
          <w:rPr>
            <w:i/>
            <w:color w:val="000000"/>
            <w:rPrChange w:id="1264" w:author="John Jackson" w:date="2025-07-04T14:09:00Z" w16du:dateUtc="2025-07-04T12:09:00Z">
              <w:rPr>
                <w:i/>
                <w:color w:val="000000"/>
                <w:sz w:val="20"/>
                <w:szCs w:val="20"/>
              </w:rPr>
            </w:rPrChange>
          </w:rPr>
          <w:delText xml:space="preserve">– mean adult body length (mm); </w:delText>
        </w:r>
        <w:r w:rsidR="00000000" w:rsidRPr="009B0A6F" w:rsidDel="00A72145">
          <w:rPr>
            <w:b/>
            <w:color w:val="000000"/>
            <w:rPrChange w:id="1265" w:author="John Jackson" w:date="2025-07-04T14:09:00Z" w16du:dateUtc="2025-07-04T12:09:00Z">
              <w:rPr>
                <w:b/>
                <w:color w:val="000000"/>
                <w:sz w:val="20"/>
                <w:szCs w:val="20"/>
              </w:rPr>
            </w:rPrChange>
          </w:rPr>
          <w:delText xml:space="preserve">LWI (mm) </w:delText>
        </w:r>
        <w:r w:rsidR="00000000" w:rsidRPr="009B0A6F" w:rsidDel="00A72145">
          <w:rPr>
            <w:i/>
            <w:color w:val="000000"/>
            <w:rPrChange w:id="1266" w:author="John Jackson" w:date="2025-07-04T14:09:00Z" w16du:dateUtc="2025-07-04T12:09:00Z">
              <w:rPr>
                <w:i/>
                <w:color w:val="000000"/>
                <w:sz w:val="20"/>
                <w:szCs w:val="20"/>
              </w:rPr>
            </w:rPrChange>
          </w:rPr>
          <w:delText xml:space="preserve">– mean adult forewing length (mm); </w:delText>
        </w:r>
        <w:r w:rsidR="00000000" w:rsidRPr="009B0A6F" w:rsidDel="00A72145">
          <w:rPr>
            <w:b/>
            <w:color w:val="000000"/>
            <w:rPrChange w:id="1267" w:author="John Jackson" w:date="2025-07-04T14:09:00Z" w16du:dateUtc="2025-07-04T12:09:00Z">
              <w:rPr>
                <w:b/>
                <w:color w:val="000000"/>
                <w:sz w:val="20"/>
                <w:szCs w:val="20"/>
              </w:rPr>
            </w:rPrChange>
          </w:rPr>
          <w:delText>WI (g)</w:delText>
        </w:r>
        <w:r w:rsidR="00000000" w:rsidRPr="009B0A6F" w:rsidDel="00A72145">
          <w:rPr>
            <w:i/>
            <w:color w:val="000000"/>
            <w:rPrChange w:id="1268" w:author="John Jackson" w:date="2025-07-04T14:09:00Z" w16du:dateUtc="2025-07-04T12:09:00Z">
              <w:rPr>
                <w:i/>
                <w:color w:val="000000"/>
                <w:sz w:val="20"/>
                <w:szCs w:val="20"/>
              </w:rPr>
            </w:rPrChange>
          </w:rPr>
          <w:delText xml:space="preserve"> – mean adult weight (g); </w:delText>
        </w:r>
        <w:r w:rsidR="00000000" w:rsidRPr="009B0A6F" w:rsidDel="00A72145">
          <w:rPr>
            <w:b/>
            <w:color w:val="000000"/>
            <w:rPrChange w:id="1269" w:author="John Jackson" w:date="2025-07-04T14:09:00Z" w16du:dateUtc="2025-07-04T12:09:00Z">
              <w:rPr>
                <w:b/>
                <w:color w:val="000000"/>
                <w:sz w:val="20"/>
                <w:szCs w:val="20"/>
              </w:rPr>
            </w:rPrChange>
          </w:rPr>
          <w:delText>C (%)</w:delText>
        </w:r>
        <w:r w:rsidR="00000000" w:rsidRPr="009B0A6F" w:rsidDel="00A72145">
          <w:rPr>
            <w:i/>
            <w:color w:val="000000"/>
            <w:rPrChange w:id="1270" w:author="John Jackson" w:date="2025-07-04T14:09:00Z" w16du:dateUtc="2025-07-04T12:09:00Z">
              <w:rPr>
                <w:i/>
                <w:color w:val="000000"/>
                <w:sz w:val="20"/>
                <w:szCs w:val="20"/>
              </w:rPr>
            </w:rPrChange>
          </w:rPr>
          <w:delText xml:space="preserve"> – mean percentage of adults without morphological defects. All mean values are presented with standard deviation.</w:delText>
        </w:r>
      </w:del>
    </w:p>
    <w:p w14:paraId="4C39A927" w14:textId="77777777" w:rsidR="009B0A6F" w:rsidRDefault="009B0A6F">
      <w:pPr>
        <w:pStyle w:val="Heading3"/>
        <w:keepNext w:val="0"/>
        <w:keepLines w:val="0"/>
        <w:spacing w:before="280"/>
        <w:rPr>
          <w:ins w:id="1271" w:author="John Jackson" w:date="2025-07-04T14:09:00Z" w16du:dateUtc="2025-07-04T12:09:00Z"/>
          <w:b/>
          <w:color w:val="000000"/>
          <w:sz w:val="20"/>
          <w:szCs w:val="20"/>
        </w:rPr>
      </w:pPr>
    </w:p>
    <w:p w14:paraId="4E79C0D7" w14:textId="53CC5C13" w:rsidR="00F619BA" w:rsidRPr="0061188F" w:rsidRDefault="009C48A4" w:rsidP="009B0A6F">
      <w:pPr>
        <w:rPr>
          <w:ins w:id="1272" w:author="John Jackson" w:date="2025-07-04T16:34:00Z" w16du:dateUtc="2025-07-04T14:34:00Z"/>
        </w:rPr>
      </w:pPr>
      <w:ins w:id="1273" w:author="John Jackson" w:date="2025-07-04T14:55:00Z" w16du:dateUtc="2025-07-04T12:55:00Z">
        <w:r>
          <w:t>We fo</w:t>
        </w:r>
      </w:ins>
      <w:ins w:id="1274" w:author="John Jackson" w:date="2025-07-04T14:56:00Z" w16du:dateUtc="2025-07-04T12:56:00Z">
        <w:r>
          <w:t>und partial support that larval mortality was influenced by temperature treatments, but stronger evidence for species-level differences in the temporal trend of larval mortality</w:t>
        </w:r>
      </w:ins>
      <w:ins w:id="1275" w:author="John Jackson" w:date="2025-07-04T16:35:00Z" w16du:dateUtc="2025-07-04T14:35:00Z">
        <w:r w:rsidR="00F619BA">
          <w:t xml:space="preserve"> (Figure X; Table SX)</w:t>
        </w:r>
      </w:ins>
      <w:ins w:id="1276" w:author="John Jackson" w:date="2025-07-04T15:00:00Z" w16du:dateUtc="2025-07-04T13:00:00Z">
        <w:r>
          <w:t>. Model selection indicated highest support for the species and temporal trend interaction model</w:t>
        </w:r>
      </w:ins>
      <w:ins w:id="1277" w:author="John Jackson" w:date="2025-07-04T15:01:00Z" w16du:dateUtc="2025-07-04T13:01:00Z">
        <w:r>
          <w:t xml:space="preserve"> </w:t>
        </w:r>
        <w:r>
          <w:t>(</w:t>
        </w:r>
      </w:ins>
      <m:oMath>
        <m:r>
          <w:ins w:id="1278" w:author="John Jackson" w:date="2025-07-04T15:01:00Z" w16du:dateUtc="2025-07-04T13:01:00Z">
            <w:rPr>
              <w:rFonts w:ascii="Cambria Math" w:hAnsi="Cambria Math"/>
            </w:rPr>
            <m:t>∆elpd=</m:t>
          </w:ins>
        </m:r>
        <m:r>
          <w:ins w:id="1279" w:author="John Jackson" w:date="2025-07-04T15:01:00Z" w16du:dateUtc="2025-07-04T13:01:00Z">
            <w:rPr>
              <w:rFonts w:ascii="Cambria Math" w:hAnsi="Cambria Math"/>
            </w:rPr>
            <m:t>2</m:t>
          </w:ins>
        </m:r>
        <m:r>
          <w:ins w:id="1280" w:author="John Jackson" w:date="2025-07-04T15:01:00Z" w16du:dateUtc="2025-07-04T13:01:00Z">
            <w:rPr>
              <w:rFonts w:ascii="Cambria Math" w:hAnsi="Cambria Math"/>
            </w:rPr>
            <m:t>.</m:t>
          </w:ins>
        </m:r>
        <m:r>
          <w:ins w:id="1281" w:author="John Jackson" w:date="2025-07-04T15:01:00Z" w16du:dateUtc="2025-07-04T13:01:00Z">
            <w:rPr>
              <w:rFonts w:ascii="Cambria Math" w:hAnsi="Cambria Math"/>
            </w:rPr>
            <m:t>80</m:t>
          </w:ins>
        </m:r>
      </m:oMath>
      <w:ins w:id="1282" w:author="John Jackson" w:date="2025-07-04T15:01:00Z" w16du:dateUtc="2025-07-04T13:01:00Z">
        <w:r>
          <w:t>; Table SX)</w:t>
        </w:r>
      </w:ins>
      <w:ins w:id="1283" w:author="John Jackson" w:date="2025-07-04T15:00:00Z" w16du:dateUtc="2025-07-04T13:00:00Z">
        <w:r>
          <w:t>, but there</w:t>
        </w:r>
      </w:ins>
      <w:ins w:id="1284" w:author="John Jackson" w:date="2025-07-04T15:01:00Z" w16du:dateUtc="2025-07-04T13:01:00Z">
        <w:r>
          <w:t xml:space="preserve"> was also support for a temperature by species interaction relative to the base model excluding temperature effects </w:t>
        </w:r>
        <w:r>
          <w:t>(</w:t>
        </w:r>
      </w:ins>
      <m:oMath>
        <m:r>
          <w:ins w:id="1285" w:author="John Jackson" w:date="2025-07-04T15:01:00Z" w16du:dateUtc="2025-07-04T13:01:00Z">
            <w:rPr>
              <w:rFonts w:ascii="Cambria Math" w:hAnsi="Cambria Math"/>
            </w:rPr>
            <m:t>∆elpd=</m:t>
          </w:ins>
        </m:r>
        <m:r>
          <w:ins w:id="1286" w:author="John Jackson" w:date="2025-07-04T15:02:00Z" w16du:dateUtc="2025-07-04T13:02:00Z">
            <w:rPr>
              <w:rFonts w:ascii="Cambria Math" w:hAnsi="Cambria Math"/>
            </w:rPr>
            <m:t>6</m:t>
          </w:ins>
        </m:r>
        <m:r>
          <w:ins w:id="1287" w:author="John Jackson" w:date="2025-07-04T15:01:00Z" w16du:dateUtc="2025-07-04T13:01:00Z">
            <w:rPr>
              <w:rFonts w:ascii="Cambria Math" w:hAnsi="Cambria Math"/>
            </w:rPr>
            <m:t>.</m:t>
          </w:ins>
        </m:r>
        <m:r>
          <w:ins w:id="1288" w:author="John Jackson" w:date="2025-07-04T15:02:00Z" w16du:dateUtc="2025-07-04T13:02:00Z">
            <w:rPr>
              <w:rFonts w:ascii="Cambria Math" w:hAnsi="Cambria Math"/>
            </w:rPr>
            <m:t>28</m:t>
          </w:ins>
        </m:r>
      </m:oMath>
      <w:ins w:id="1289" w:author="John Jackson" w:date="2025-07-04T15:01:00Z" w16du:dateUtc="2025-07-04T13:01:00Z">
        <w:r>
          <w:t>; Table SX)</w:t>
        </w:r>
      </w:ins>
      <w:ins w:id="1290" w:author="John Jackson" w:date="2025-07-04T16:34:00Z" w16du:dateUtc="2025-07-04T14:34:00Z">
        <w:r w:rsidR="00F619BA">
          <w:t xml:space="preserve">. </w:t>
        </w:r>
      </w:ins>
      <w:ins w:id="1291" w:author="John Jackson" w:date="2025-07-04T16:35:00Z" w16du:dateUtc="2025-07-04T14:35:00Z">
        <w:r w:rsidR="00F619BA">
          <w:t>For</w:t>
        </w:r>
      </w:ins>
      <w:ins w:id="1292" w:author="John Jackson" w:date="2025-07-04T16:36:00Z" w16du:dateUtc="2025-07-04T14:36:00Z">
        <w:r w:rsidR="00F619BA">
          <w:t xml:space="preserve"> </w:t>
        </w:r>
        <w:proofErr w:type="spellStart"/>
        <w:r w:rsidR="00F619BA">
          <w:rPr>
            <w:i/>
            <w:iCs/>
          </w:rPr>
          <w:t>Myrmeleon</w:t>
        </w:r>
        <w:proofErr w:type="spellEnd"/>
        <w:r w:rsidR="00F619BA">
          <w:rPr>
            <w:i/>
            <w:iCs/>
          </w:rPr>
          <w:t xml:space="preserve"> </w:t>
        </w:r>
        <w:proofErr w:type="spellStart"/>
        <w:r w:rsidR="00F619BA">
          <w:rPr>
            <w:i/>
            <w:iCs/>
          </w:rPr>
          <w:t>almohadarum</w:t>
        </w:r>
        <w:proofErr w:type="spellEnd"/>
        <w:r w:rsidR="00F619BA">
          <w:t xml:space="preserve">, the daily expected probability </w:t>
        </w:r>
      </w:ins>
      <w:ins w:id="1293" w:author="John Jackson" w:date="2025-07-04T16:48:00Z" w16du:dateUtc="2025-07-04T14:48:00Z">
        <w:r w:rsidR="00F619BA">
          <w:t xml:space="preserve">of mortality </w:t>
        </w:r>
      </w:ins>
      <w:ins w:id="1294" w:author="John Jackson" w:date="2025-07-04T16:36:00Z" w16du:dateUtc="2025-07-04T14:36:00Z">
        <w:r w:rsidR="00F619BA">
          <w:t>was approxima</w:t>
        </w:r>
      </w:ins>
      <w:ins w:id="1295" w:author="John Jackson" w:date="2025-07-04T16:37:00Z" w16du:dateUtc="2025-07-04T14:37:00Z">
        <w:r w:rsidR="00F619BA">
          <w:t>tely 0.5%, and there was no discernible temporal trend in mortality patterns, or substantial differences between</w:t>
        </w:r>
      </w:ins>
      <w:ins w:id="1296" w:author="John Jackson" w:date="2025-07-04T16:39:00Z" w16du:dateUtc="2025-07-04T14:39:00Z">
        <w:r w:rsidR="00F619BA">
          <w:t xml:space="preserve"> temperature </w:t>
        </w:r>
      </w:ins>
      <w:ins w:id="1297" w:author="John Jackson" w:date="2025-07-04T16:48:00Z" w16du:dateUtc="2025-07-04T14:48:00Z">
        <w:r w:rsidR="00F619BA">
          <w:t>treatments</w:t>
        </w:r>
      </w:ins>
      <w:ins w:id="1298" w:author="John Jackson" w:date="2025-07-04T16:39:00Z" w16du:dateUtc="2025-07-04T14:39:00Z">
        <w:r w:rsidR="00F619BA">
          <w:t xml:space="preserve"> (</w:t>
        </w:r>
      </w:ins>
      <w:ins w:id="1299" w:author="John Jackson" w:date="2025-07-04T16:40:00Z" w16du:dateUtc="2025-07-04T14:40:00Z">
        <w:r w:rsidR="00F619BA">
          <w:t>Figure X</w:t>
        </w:r>
      </w:ins>
      <w:ins w:id="1300" w:author="John Jackson" w:date="2025-07-04T16:39:00Z" w16du:dateUtc="2025-07-04T14:39:00Z">
        <w:r w:rsidR="00F619BA">
          <w:t>)</w:t>
        </w:r>
      </w:ins>
      <w:ins w:id="1301" w:author="John Jackson" w:date="2025-07-04T16:56:00Z" w16du:dateUtc="2025-07-04T14:56:00Z">
        <w:r w:rsidR="0061188F">
          <w:t xml:space="preserve">. In contrast, for </w:t>
        </w:r>
        <w:proofErr w:type="spellStart"/>
        <w:r w:rsidR="0061188F">
          <w:rPr>
            <w:i/>
            <w:iCs/>
          </w:rPr>
          <w:t>Myrmeleon</w:t>
        </w:r>
        <w:proofErr w:type="spellEnd"/>
        <w:r w:rsidR="0061188F">
          <w:rPr>
            <w:i/>
            <w:iCs/>
          </w:rPr>
          <w:t xml:space="preserve"> </w:t>
        </w:r>
        <w:proofErr w:type="spellStart"/>
        <w:r w:rsidR="0061188F">
          <w:rPr>
            <w:i/>
            <w:iCs/>
          </w:rPr>
          <w:t>hyalinus</w:t>
        </w:r>
        <w:proofErr w:type="spellEnd"/>
        <w:r w:rsidR="0061188F">
          <w:t xml:space="preserve">, </w:t>
        </w:r>
      </w:ins>
      <w:ins w:id="1302" w:author="John Jackson" w:date="2025-07-04T16:57:00Z" w16du:dateUtc="2025-07-04T14:57:00Z">
        <w:r w:rsidR="0061188F">
          <w:t xml:space="preserve">the daily mortality at the beginning of the experiment was substantially greater, lying between 1-1.5% </w:t>
        </w:r>
      </w:ins>
      <w:ins w:id="1303" w:author="John Jackson" w:date="2025-07-04T16:58:00Z" w16du:dateUtc="2025-07-04T14:58:00Z">
        <w:r w:rsidR="0061188F">
          <w:t xml:space="preserve">before 20 days, and declining towards the end of the experiment. There was also some evidence that daily mortality was greater in the </w:t>
        </w:r>
        <w:r w:rsidR="0061188F">
          <w:t>33</w:t>
        </w:r>
        <w:r w:rsidR="0061188F">
          <w:sym w:font="Symbol" w:char="F0B0"/>
        </w:r>
        <w:r w:rsidR="0061188F">
          <w:t>C</w:t>
        </w:r>
        <w:r w:rsidR="0061188F">
          <w:t xml:space="preserve"> treatment relative to the 29</w:t>
        </w:r>
        <w:r w:rsidR="0061188F">
          <w:sym w:font="Symbol" w:char="F0B0"/>
        </w:r>
        <w:r w:rsidR="0061188F">
          <w:t>C</w:t>
        </w:r>
        <w:r w:rsidR="0061188F">
          <w:t xml:space="preserve"> treatment</w:t>
        </w:r>
      </w:ins>
      <w:ins w:id="1304" w:author="John Jackson" w:date="2025-07-04T16:59:00Z" w16du:dateUtc="2025-07-04T14:59:00Z">
        <w:r w:rsidR="0061188F">
          <w:t>,</w:t>
        </w:r>
      </w:ins>
      <w:ins w:id="1305" w:author="John Jackson" w:date="2025-07-04T17:01:00Z" w16du:dateUtc="2025-07-04T15:01:00Z">
        <w:r w:rsidR="00A740BC">
          <w:t xml:space="preserve"> peaking at day 20,</w:t>
        </w:r>
      </w:ins>
      <w:ins w:id="1306" w:author="John Jackson" w:date="2025-07-04T16:59:00Z" w16du:dateUtc="2025-07-04T14:59:00Z">
        <w:r w:rsidR="0061188F">
          <w:t xml:space="preserve"> which was supported relative to the base model, but there was still overlap in confidence intervals</w:t>
        </w:r>
      </w:ins>
      <w:ins w:id="1307" w:author="John Jackson" w:date="2025-07-04T16:58:00Z" w16du:dateUtc="2025-07-04T14:58:00Z">
        <w:r w:rsidR="0061188F">
          <w:t xml:space="preserve"> (Fi</w:t>
        </w:r>
      </w:ins>
      <w:ins w:id="1308" w:author="John Jackson" w:date="2025-07-04T16:59:00Z" w16du:dateUtc="2025-07-04T14:59:00Z">
        <w:r w:rsidR="0061188F">
          <w:t>gure X)</w:t>
        </w:r>
      </w:ins>
      <w:ins w:id="1309" w:author="John Jackson" w:date="2025-07-04T17:01:00Z" w16du:dateUtc="2025-07-04T15:01:00Z">
        <w:r w:rsidR="00A740BC">
          <w:t>.</w:t>
        </w:r>
      </w:ins>
    </w:p>
    <w:p w14:paraId="2D142D39" w14:textId="77777777" w:rsidR="00F619BA" w:rsidRDefault="00F619BA" w:rsidP="009B0A6F">
      <w:pPr>
        <w:rPr>
          <w:ins w:id="1310" w:author="John Jackson" w:date="2025-07-04T16:34:00Z" w16du:dateUtc="2025-07-04T14:34:00Z"/>
        </w:rPr>
      </w:pPr>
    </w:p>
    <w:p w14:paraId="7AFABF19" w14:textId="77777777" w:rsidR="00F619BA" w:rsidRDefault="00F619BA" w:rsidP="009B0A6F">
      <w:pPr>
        <w:rPr>
          <w:ins w:id="1311" w:author="John Jackson" w:date="2025-07-04T16:34:00Z" w16du:dateUtc="2025-07-04T14:34:00Z"/>
        </w:rPr>
      </w:pPr>
    </w:p>
    <w:p w14:paraId="73ED66E7" w14:textId="54DAAFCD" w:rsidR="00F619BA" w:rsidRPr="009B0A6F" w:rsidRDefault="00F619BA" w:rsidP="009B0A6F">
      <w:pPr>
        <w:rPr>
          <w:ins w:id="1312" w:author="John Jackson" w:date="2025-07-04T14:08:00Z" w16du:dateUtc="2025-07-04T12:08:00Z"/>
          <w:rPrChange w:id="1313" w:author="John Jackson" w:date="2025-07-04T14:08:00Z" w16du:dateUtc="2025-07-04T12:08:00Z">
            <w:rPr>
              <w:ins w:id="1314" w:author="John Jackson" w:date="2025-07-04T14:08:00Z" w16du:dateUtc="2025-07-04T12:08:00Z"/>
              <w:i/>
              <w:color w:val="000000"/>
              <w:sz w:val="20"/>
              <w:szCs w:val="20"/>
            </w:rPr>
          </w:rPrChange>
        </w:rPr>
        <w:pPrChange w:id="1315" w:author="John Jackson" w:date="2025-07-04T14:08:00Z" w16du:dateUtc="2025-07-04T12:08:00Z">
          <w:pPr>
            <w:pStyle w:val="Heading4"/>
            <w:keepNext w:val="0"/>
            <w:keepLines w:val="0"/>
            <w:spacing w:before="0" w:after="0"/>
          </w:pPr>
        </w:pPrChange>
      </w:pPr>
      <w:ins w:id="1316" w:author="John Jackson" w:date="2025-07-04T16:34:00Z" w16du:dateUtc="2025-07-04T14:34:00Z">
        <w:r>
          <w:rPr>
            <w:noProof/>
          </w:rPr>
          <w:drawing>
            <wp:inline distT="0" distB="0" distL="0" distR="0" wp14:anchorId="6497283B" wp14:editId="6DE78C01">
              <wp:extent cx="4579200" cy="2543894"/>
              <wp:effectExtent l="0" t="0" r="5715" b="0"/>
              <wp:docPr id="198417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6803" name="Picture 198417680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4665" cy="2546930"/>
                      </a:xfrm>
                      <a:prstGeom prst="rect">
                        <a:avLst/>
                      </a:prstGeom>
                    </pic:spPr>
                  </pic:pic>
                </a:graphicData>
              </a:graphic>
            </wp:inline>
          </w:drawing>
        </w:r>
      </w:ins>
    </w:p>
    <w:p w14:paraId="081C7CB4" w14:textId="7D64645D" w:rsidR="00A740BC" w:rsidRPr="00A740BC" w:rsidRDefault="00A740BC">
      <w:pPr>
        <w:pStyle w:val="Heading3"/>
        <w:keepNext w:val="0"/>
        <w:keepLines w:val="0"/>
        <w:spacing w:before="280"/>
        <w:rPr>
          <w:ins w:id="1317" w:author="John Jackson" w:date="2025-07-04T17:02:00Z" w16du:dateUtc="2025-07-04T15:02:00Z"/>
          <w:b/>
          <w:i/>
          <w:iCs/>
          <w:color w:val="000000"/>
          <w:sz w:val="18"/>
          <w:szCs w:val="18"/>
          <w:rPrChange w:id="1318" w:author="John Jackson" w:date="2025-07-04T17:03:00Z" w16du:dateUtc="2025-07-04T15:03:00Z">
            <w:rPr>
              <w:ins w:id="1319" w:author="John Jackson" w:date="2025-07-04T17:02:00Z" w16du:dateUtc="2025-07-04T15:02:00Z"/>
              <w:b/>
              <w:color w:val="000000"/>
              <w:sz w:val="22"/>
              <w:szCs w:val="22"/>
            </w:rPr>
          </w:rPrChange>
        </w:rPr>
      </w:pPr>
      <w:bookmarkStart w:id="1320" w:name="_7d2yo9cngje6" w:colFirst="0" w:colLast="0"/>
      <w:bookmarkEnd w:id="1320"/>
      <w:ins w:id="1321" w:author="John Jackson" w:date="2025-07-04T17:03:00Z" w16du:dateUtc="2025-07-04T15:03:00Z">
        <w:r>
          <w:rPr>
            <w:b/>
            <w:i/>
            <w:iCs/>
            <w:color w:val="000000"/>
            <w:sz w:val="18"/>
            <w:szCs w:val="18"/>
          </w:rPr>
          <w:t xml:space="preserve">Figure X. </w:t>
        </w:r>
      </w:ins>
      <w:ins w:id="1322" w:author="John Jackson" w:date="2025-07-04T17:04:00Z" w16du:dateUtc="2025-07-04T15:04:00Z">
        <w:r>
          <w:rPr>
            <w:b/>
            <w:i/>
            <w:iCs/>
            <w:color w:val="000000"/>
            <w:sz w:val="18"/>
            <w:szCs w:val="18"/>
          </w:rPr>
          <w:t xml:space="preserve">Temporal trends in mortality with respect to temperature for </w:t>
        </w:r>
        <w:proofErr w:type="spellStart"/>
        <w:r>
          <w:rPr>
            <w:b/>
            <w:i/>
            <w:iCs/>
            <w:color w:val="000000"/>
            <w:sz w:val="18"/>
            <w:szCs w:val="18"/>
          </w:rPr>
          <w:t>Myrmeleon</w:t>
        </w:r>
      </w:ins>
      <w:proofErr w:type="spellEnd"/>
      <w:ins w:id="1323" w:author="John Jackson" w:date="2025-07-04T17:11:00Z" w16du:dateUtc="2025-07-04T15:11:00Z">
        <w:r>
          <w:rPr>
            <w:b/>
            <w:color w:val="000000"/>
            <w:sz w:val="18"/>
            <w:szCs w:val="18"/>
          </w:rPr>
          <w:t xml:space="preserve">. </w:t>
        </w:r>
      </w:ins>
      <w:ins w:id="1324" w:author="John Jackson" w:date="2025-07-04T17:12:00Z" w16du:dateUtc="2025-07-04T15:12:00Z">
        <w:r>
          <w:rPr>
            <w:b/>
            <w:i/>
            <w:iCs/>
            <w:color w:val="000000"/>
            <w:sz w:val="18"/>
            <w:szCs w:val="18"/>
          </w:rPr>
          <w:t>T</w:t>
        </w:r>
        <w:r w:rsidRPr="0034615A">
          <w:rPr>
            <w:i/>
            <w:iCs/>
            <w:color w:val="000000"/>
            <w:sz w:val="18"/>
            <w:szCs w:val="18"/>
          </w:rPr>
          <w:t xml:space="preserve">emporal trends in </w:t>
        </w:r>
        <w:r>
          <w:rPr>
            <w:i/>
            <w:iCs/>
            <w:color w:val="000000"/>
            <w:sz w:val="18"/>
            <w:szCs w:val="18"/>
          </w:rPr>
          <w:t>mortality</w:t>
        </w:r>
        <w:r w:rsidRPr="0034615A">
          <w:rPr>
            <w:i/>
            <w:iCs/>
            <w:color w:val="000000"/>
            <w:sz w:val="18"/>
            <w:szCs w:val="18"/>
          </w:rPr>
          <w:t xml:space="preserve"> probability across temperature treatments (colours), </w:t>
        </w:r>
        <w:r>
          <w:rPr>
            <w:i/>
            <w:iCs/>
            <w:color w:val="000000"/>
            <w:sz w:val="18"/>
            <w:szCs w:val="18"/>
          </w:rPr>
          <w:t xml:space="preserve">for M. </w:t>
        </w:r>
        <w:proofErr w:type="spellStart"/>
        <w:r>
          <w:rPr>
            <w:i/>
            <w:iCs/>
            <w:color w:val="000000"/>
            <w:sz w:val="18"/>
            <w:szCs w:val="18"/>
          </w:rPr>
          <w:t>almohadarum</w:t>
        </w:r>
        <w:proofErr w:type="spellEnd"/>
        <w:r>
          <w:rPr>
            <w:i/>
            <w:iCs/>
            <w:color w:val="000000"/>
            <w:sz w:val="18"/>
            <w:szCs w:val="18"/>
          </w:rPr>
          <w:t xml:space="preserve"> (left) and M. </w:t>
        </w:r>
        <w:proofErr w:type="spellStart"/>
        <w:r>
          <w:rPr>
            <w:i/>
            <w:iCs/>
            <w:color w:val="000000"/>
            <w:sz w:val="18"/>
            <w:szCs w:val="18"/>
          </w:rPr>
          <w:t>hyalinus</w:t>
        </w:r>
        <w:proofErr w:type="spellEnd"/>
        <w:r>
          <w:rPr>
            <w:i/>
            <w:iCs/>
            <w:color w:val="000000"/>
            <w:sz w:val="18"/>
            <w:szCs w:val="18"/>
          </w:rPr>
          <w:t xml:space="preserve"> (right) </w:t>
        </w:r>
        <w:r w:rsidRPr="0034615A">
          <w:rPr>
            <w:i/>
            <w:iCs/>
            <w:color w:val="000000"/>
            <w:sz w:val="18"/>
            <w:szCs w:val="18"/>
          </w:rPr>
          <w:t xml:space="preserve">captured with a </w:t>
        </w:r>
        <w:r w:rsidRPr="0034615A">
          <w:rPr>
            <w:i/>
            <w:iCs/>
            <w:color w:val="000000"/>
            <w:sz w:val="18"/>
            <w:szCs w:val="18"/>
          </w:rPr>
          <w:lastRenderedPageBreak/>
          <w:t>daily smoothed effect for each treatment</w:t>
        </w:r>
        <w:r>
          <w:rPr>
            <w:i/>
            <w:iCs/>
            <w:color w:val="000000"/>
            <w:sz w:val="18"/>
            <w:szCs w:val="18"/>
          </w:rPr>
          <w:t xml:space="preserve"> within each species</w:t>
        </w:r>
        <w:r w:rsidRPr="0034615A">
          <w:rPr>
            <w:i/>
            <w:iCs/>
            <w:color w:val="000000"/>
            <w:sz w:val="18"/>
            <w:szCs w:val="18"/>
          </w:rPr>
          <w:t>. Lines indicate the median of the posterior, with 95% confidence limits across the posterior.</w:t>
        </w:r>
      </w:ins>
    </w:p>
    <w:p w14:paraId="64D8198E" w14:textId="27457D9F" w:rsidR="00A740BC" w:rsidRDefault="00A740BC">
      <w:pPr>
        <w:pStyle w:val="Heading3"/>
        <w:keepNext w:val="0"/>
        <w:keepLines w:val="0"/>
        <w:spacing w:before="280"/>
        <w:rPr>
          <w:ins w:id="1325" w:author="John Jackson" w:date="2025-07-04T17:03:00Z" w16du:dateUtc="2025-07-04T15:03:00Z"/>
          <w:b/>
          <w:color w:val="000000"/>
          <w:sz w:val="22"/>
          <w:szCs w:val="22"/>
        </w:rPr>
      </w:pPr>
      <w:ins w:id="1326" w:author="John Jackson" w:date="2025-07-04T17:03:00Z" w16du:dateUtc="2025-07-04T15:03:00Z">
        <w:r>
          <w:rPr>
            <w:b/>
            <w:color w:val="000000"/>
            <w:sz w:val="22"/>
            <w:szCs w:val="22"/>
          </w:rPr>
          <w:t>Adult morphology</w:t>
        </w:r>
      </w:ins>
    </w:p>
    <w:p w14:paraId="50616A93" w14:textId="0B1B6B1B" w:rsidR="00A740BC" w:rsidRDefault="00A740BC" w:rsidP="00A740BC">
      <w:pPr>
        <w:rPr>
          <w:ins w:id="1327" w:author="John Jackson" w:date="2025-07-04T17:03:00Z" w16du:dateUtc="2025-07-04T15:03:00Z"/>
        </w:rPr>
      </w:pPr>
      <w:ins w:id="1328" w:author="John Jackson" w:date="2025-07-04T17:13:00Z" w16du:dateUtc="2025-07-04T15:13:00Z">
        <w:r>
          <w:t>We did not find support for the hypothesis that temperature treatments influence adult morphology</w:t>
        </w:r>
      </w:ins>
      <w:ins w:id="1329" w:author="John Jackson" w:date="2025-07-04T17:21:00Z" w16du:dateUtc="2025-07-04T15:21:00Z">
        <w:r w:rsidR="00A10572">
          <w:t xml:space="preserve"> (Figure X; Table SX)</w:t>
        </w:r>
      </w:ins>
      <w:ins w:id="1330" w:author="John Jackson" w:date="2025-07-04T17:13:00Z" w16du:dateUtc="2025-07-04T15:13:00Z">
        <w:r>
          <w:t>.</w:t>
        </w:r>
      </w:ins>
      <w:ins w:id="1331" w:author="John Jackson" w:date="2025-07-04T17:20:00Z" w16du:dateUtc="2025-07-04T15:20:00Z">
        <w:r w:rsidR="00A10572">
          <w:t xml:space="preserve"> In model selection, the base model, including only a two-way interaction between species and sex had the highest predictive performance (</w:t>
        </w:r>
      </w:ins>
      <m:oMath>
        <m:r>
          <w:ins w:id="1332" w:author="John Jackson" w:date="2025-07-04T17:21:00Z" w16du:dateUtc="2025-07-04T15:21:00Z">
            <w:rPr>
              <w:rFonts w:ascii="Cambria Math" w:hAnsi="Cambria Math"/>
            </w:rPr>
            <m:t>∆elpd=</m:t>
          </w:ins>
        </m:r>
        <m:r>
          <w:ins w:id="1333" w:author="John Jackson" w:date="2025-07-04T17:21:00Z" w16du:dateUtc="2025-07-04T15:21:00Z">
            <w:rPr>
              <w:rFonts w:ascii="Cambria Math" w:hAnsi="Cambria Math"/>
            </w:rPr>
            <m:t>4.0</m:t>
          </w:ins>
        </m:r>
      </m:oMath>
      <w:ins w:id="1334" w:author="John Jackson" w:date="2025-07-04T17:21:00Z" w16du:dateUtc="2025-07-04T15:21:00Z">
        <w:r w:rsidR="00A10572">
          <w:t>; Table SX</w:t>
        </w:r>
      </w:ins>
      <w:ins w:id="1335" w:author="John Jackson" w:date="2025-07-04T17:20:00Z" w16du:dateUtc="2025-07-04T15:20:00Z">
        <w:r w:rsidR="00A10572">
          <w:t>)</w:t>
        </w:r>
      </w:ins>
      <w:ins w:id="1336" w:author="John Jackson" w:date="2025-07-04T17:26:00Z" w16du:dateUtc="2025-07-04T15:26:00Z">
        <w:r w:rsidR="00EA4041">
          <w:t>.</w:t>
        </w:r>
      </w:ins>
    </w:p>
    <w:p w14:paraId="5857454E" w14:textId="77777777" w:rsidR="00A740BC" w:rsidRDefault="00A740BC" w:rsidP="00A740BC">
      <w:pPr>
        <w:rPr>
          <w:ins w:id="1337" w:author="John Jackson" w:date="2025-07-04T17:03:00Z" w16du:dateUtc="2025-07-04T15:03:00Z"/>
        </w:rPr>
      </w:pPr>
    </w:p>
    <w:p w14:paraId="5F1D85EE" w14:textId="7B3485DF" w:rsidR="00A740BC" w:rsidRPr="00A740BC" w:rsidRDefault="00A740BC" w:rsidP="00A740BC">
      <w:pPr>
        <w:rPr>
          <w:ins w:id="1338" w:author="John Jackson" w:date="2025-07-04T17:02:00Z" w16du:dateUtc="2025-07-04T15:02:00Z"/>
          <w:rPrChange w:id="1339" w:author="John Jackson" w:date="2025-07-04T17:03:00Z" w16du:dateUtc="2025-07-04T15:03:00Z">
            <w:rPr>
              <w:ins w:id="1340" w:author="John Jackson" w:date="2025-07-04T17:02:00Z" w16du:dateUtc="2025-07-04T15:02:00Z"/>
              <w:b/>
              <w:color w:val="000000"/>
              <w:sz w:val="22"/>
              <w:szCs w:val="22"/>
            </w:rPr>
          </w:rPrChange>
        </w:rPr>
        <w:pPrChange w:id="1341" w:author="John Jackson" w:date="2025-07-04T17:03:00Z" w16du:dateUtc="2025-07-04T15:03:00Z">
          <w:pPr>
            <w:pStyle w:val="Heading3"/>
            <w:keepNext w:val="0"/>
            <w:keepLines w:val="0"/>
            <w:spacing w:before="280"/>
          </w:pPr>
        </w:pPrChange>
      </w:pPr>
      <w:ins w:id="1342" w:author="John Jackson" w:date="2025-07-04T17:03:00Z" w16du:dateUtc="2025-07-04T15:03:00Z">
        <w:r>
          <w:rPr>
            <w:noProof/>
          </w:rPr>
          <w:drawing>
            <wp:inline distT="0" distB="0" distL="0" distR="0" wp14:anchorId="2900B912" wp14:editId="6E8B37C6">
              <wp:extent cx="6123305" cy="4081145"/>
              <wp:effectExtent l="0" t="0" r="0" b="0"/>
              <wp:docPr id="1451117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765" name="Picture 14511177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3305" cy="4081145"/>
                      </a:xfrm>
                      <a:prstGeom prst="rect">
                        <a:avLst/>
                      </a:prstGeom>
                    </pic:spPr>
                  </pic:pic>
                </a:graphicData>
              </a:graphic>
            </wp:inline>
          </w:drawing>
        </w:r>
      </w:ins>
    </w:p>
    <w:p w14:paraId="2AD61BDA" w14:textId="3FCE485E" w:rsidR="00266BAE" w:rsidRPr="00266BAE" w:rsidRDefault="00266BAE">
      <w:pPr>
        <w:pStyle w:val="Heading3"/>
        <w:keepNext w:val="0"/>
        <w:keepLines w:val="0"/>
        <w:spacing w:before="280"/>
        <w:rPr>
          <w:ins w:id="1343" w:author="John Jackson" w:date="2025-07-04T17:40:00Z" w16du:dateUtc="2025-07-04T15:40:00Z"/>
          <w:bCs/>
          <w:i/>
          <w:iCs/>
          <w:color w:val="000000"/>
          <w:sz w:val="22"/>
          <w:szCs w:val="22"/>
          <w:rPrChange w:id="1344" w:author="John Jackson" w:date="2025-07-04T17:40:00Z" w16du:dateUtc="2025-07-04T15:40:00Z">
            <w:rPr>
              <w:ins w:id="1345" w:author="John Jackson" w:date="2025-07-04T17:40:00Z" w16du:dateUtc="2025-07-04T15:40:00Z"/>
              <w:b/>
              <w:color w:val="000000"/>
              <w:sz w:val="22"/>
              <w:szCs w:val="22"/>
            </w:rPr>
          </w:rPrChange>
        </w:rPr>
      </w:pPr>
      <w:ins w:id="1346" w:author="John Jackson" w:date="2025-07-04T17:40:00Z" w16du:dateUtc="2025-07-04T15:40:00Z">
        <w:r>
          <w:rPr>
            <w:b/>
            <w:i/>
            <w:iCs/>
            <w:color w:val="000000"/>
            <w:sz w:val="22"/>
            <w:szCs w:val="22"/>
          </w:rPr>
          <w:t xml:space="preserve">Figure X. Adult morphology in </w:t>
        </w:r>
        <w:proofErr w:type="spellStart"/>
        <w:r>
          <w:rPr>
            <w:b/>
            <w:i/>
            <w:iCs/>
            <w:color w:val="000000"/>
            <w:sz w:val="22"/>
            <w:szCs w:val="22"/>
          </w:rPr>
          <w:t>Myrmeleon</w:t>
        </w:r>
        <w:proofErr w:type="spellEnd"/>
        <w:r>
          <w:rPr>
            <w:b/>
            <w:i/>
            <w:iCs/>
            <w:color w:val="000000"/>
            <w:sz w:val="22"/>
            <w:szCs w:val="22"/>
          </w:rPr>
          <w:t xml:space="preserve">. </w:t>
        </w:r>
        <w:r>
          <w:rPr>
            <w:bCs/>
            <w:i/>
            <w:iCs/>
            <w:color w:val="000000"/>
            <w:sz w:val="22"/>
            <w:szCs w:val="22"/>
          </w:rPr>
          <w:t xml:space="preserve">Raw observations for </w:t>
        </w:r>
      </w:ins>
      <w:ins w:id="1347" w:author="John Jackson" w:date="2025-07-04T17:41:00Z" w16du:dateUtc="2025-07-04T15:41:00Z">
        <w:r>
          <w:rPr>
            <w:bCs/>
            <w:i/>
            <w:iCs/>
            <w:color w:val="000000"/>
            <w:sz w:val="22"/>
            <w:szCs w:val="22"/>
          </w:rPr>
          <w:t>b</w:t>
        </w:r>
      </w:ins>
      <w:ins w:id="1348" w:author="John Jackson" w:date="2025-07-04T17:40:00Z" w16du:dateUtc="2025-07-04T15:40:00Z">
        <w:r>
          <w:rPr>
            <w:bCs/>
            <w:i/>
            <w:iCs/>
            <w:color w:val="000000"/>
            <w:sz w:val="22"/>
            <w:szCs w:val="22"/>
          </w:rPr>
          <w:t>ody length (top), weight (</w:t>
        </w:r>
      </w:ins>
      <w:ins w:id="1349" w:author="John Jackson" w:date="2025-07-04T17:41:00Z" w16du:dateUtc="2025-07-04T15:41:00Z">
        <w:r>
          <w:rPr>
            <w:bCs/>
            <w:i/>
            <w:iCs/>
            <w:color w:val="000000"/>
            <w:sz w:val="22"/>
            <w:szCs w:val="22"/>
          </w:rPr>
          <w:t>middle</w:t>
        </w:r>
      </w:ins>
      <w:ins w:id="1350" w:author="John Jackson" w:date="2025-07-04T17:40:00Z" w16du:dateUtc="2025-07-04T15:40:00Z">
        <w:r>
          <w:rPr>
            <w:bCs/>
            <w:i/>
            <w:iCs/>
            <w:color w:val="000000"/>
            <w:sz w:val="22"/>
            <w:szCs w:val="22"/>
          </w:rPr>
          <w:t>)</w:t>
        </w:r>
      </w:ins>
      <w:ins w:id="1351" w:author="John Jackson" w:date="2025-07-04T17:41:00Z" w16du:dateUtc="2025-07-04T15:41:00Z">
        <w:r>
          <w:rPr>
            <w:bCs/>
            <w:i/>
            <w:iCs/>
            <w:color w:val="000000"/>
            <w:sz w:val="22"/>
            <w:szCs w:val="22"/>
          </w:rPr>
          <w:t xml:space="preserve"> and wing length (bottom) for </w:t>
        </w:r>
        <w:proofErr w:type="spellStart"/>
        <w:r>
          <w:rPr>
            <w:bCs/>
            <w:i/>
            <w:iCs/>
            <w:color w:val="000000"/>
            <w:sz w:val="22"/>
            <w:szCs w:val="22"/>
          </w:rPr>
          <w:t>Myrmeleon</w:t>
        </w:r>
        <w:proofErr w:type="spellEnd"/>
        <w:r>
          <w:rPr>
            <w:bCs/>
            <w:i/>
            <w:iCs/>
            <w:color w:val="000000"/>
            <w:sz w:val="22"/>
            <w:szCs w:val="22"/>
          </w:rPr>
          <w:t xml:space="preserve"> species, separated by sex and species (columns). Colours indicate temperature treatments. Points are z-transformed raw</w:t>
        </w:r>
      </w:ins>
      <w:ins w:id="1352" w:author="John Jackson" w:date="2025-07-04T17:42:00Z" w16du:dateUtc="2025-07-04T15:42:00Z">
        <w:r>
          <w:rPr>
            <w:bCs/>
            <w:i/>
            <w:iCs/>
            <w:color w:val="000000"/>
            <w:sz w:val="22"/>
            <w:szCs w:val="22"/>
          </w:rPr>
          <w:t xml:space="preserve"> data values, and violins indicate the distribution of the data.</w:t>
        </w:r>
      </w:ins>
    </w:p>
    <w:p w14:paraId="5B6376D6" w14:textId="26266AA6" w:rsidR="008C33CD" w:rsidRDefault="00000000">
      <w:pPr>
        <w:pStyle w:val="Heading3"/>
        <w:keepNext w:val="0"/>
        <w:keepLines w:val="0"/>
        <w:spacing w:before="280"/>
        <w:rPr>
          <w:b/>
          <w:color w:val="000000"/>
          <w:sz w:val="22"/>
          <w:szCs w:val="22"/>
        </w:rPr>
      </w:pPr>
      <w:r>
        <w:rPr>
          <w:b/>
          <w:color w:val="000000"/>
          <w:sz w:val="22"/>
          <w:szCs w:val="22"/>
        </w:rPr>
        <w:t>Effect of Temperature on Adult Morphology</w:t>
      </w:r>
      <w:del w:id="1353" w:author="John Jackson" w:date="2025-07-04T14:54:00Z" w16du:dateUtc="2025-07-04T12:54:00Z">
        <w:r w:rsidDel="009C48A4">
          <w:rPr>
            <w:b/>
            <w:color w:val="000000"/>
            <w:sz w:val="22"/>
            <w:szCs w:val="22"/>
          </w:rPr>
          <w:delText xml:space="preserve"> and</w:delText>
        </w:r>
      </w:del>
      <w:r>
        <w:rPr>
          <w:b/>
          <w:color w:val="000000"/>
          <w:sz w:val="22"/>
          <w:szCs w:val="22"/>
        </w:rPr>
        <w:t xml:space="preserve"> </w:t>
      </w:r>
      <w:commentRangeStart w:id="1354"/>
      <w:r>
        <w:rPr>
          <w:b/>
          <w:color w:val="000000"/>
          <w:sz w:val="22"/>
          <w:szCs w:val="22"/>
        </w:rPr>
        <w:t>Abnormalities</w:t>
      </w:r>
      <w:commentRangeEnd w:id="1354"/>
      <w:r w:rsidR="009C48A4">
        <w:rPr>
          <w:rStyle w:val="CommentReference"/>
          <w:color w:val="auto"/>
        </w:rPr>
        <w:commentReference w:id="1354"/>
      </w:r>
    </w:p>
    <w:p w14:paraId="11D2D7D2" w14:textId="66FBFF2A" w:rsidR="008C33CD" w:rsidDel="009C48A4" w:rsidRDefault="00000000">
      <w:pPr>
        <w:spacing w:before="240" w:after="240"/>
        <w:rPr>
          <w:del w:id="1355" w:author="John Jackson" w:date="2025-07-04T14:53:00Z" w16du:dateUtc="2025-07-04T12:53:00Z"/>
        </w:rPr>
      </w:pPr>
      <w:del w:id="1356" w:author="John Jackson" w:date="2025-07-04T14:53:00Z" w16du:dateUtc="2025-07-04T12:53:00Z">
        <w:r w:rsidDel="009C48A4">
          <w:delText xml:space="preserve">Our results indicate that temperature influenced adult morphology, with a general trend of decreasing body size, forewing length, and body mass as temperature increased. The largest individuals were recorded at 25°C, whereas the smallest were observed at 33°C. </w:delText>
        </w:r>
        <w:r w:rsidDel="009C48A4">
          <w:rPr>
            <w:i/>
          </w:rPr>
          <w:delText>Myrmeleon almohadarum</w:delText>
        </w:r>
        <w:r w:rsidDel="009C48A4">
          <w:delText xml:space="preserve"> exhibited consistently larger body and wing dimensions than </w:delText>
        </w:r>
        <w:r w:rsidDel="009C48A4">
          <w:rPr>
            <w:i/>
          </w:rPr>
          <w:delText>M. hyalinus</w:delText>
        </w:r>
        <w:r w:rsidDel="009C48A4">
          <w:delText xml:space="preserve"> across all temperature regimes, aligning with field observations. Similarly, adult body mass tended to decrease at higher temperatures, though </w:delText>
        </w:r>
        <w:r w:rsidDel="009C48A4">
          <w:rPr>
            <w:i/>
          </w:rPr>
          <w:delText>M. almohadarum</w:delText>
        </w:r>
        <w:r w:rsidDel="009C48A4">
          <w:delText xml:space="preserve"> maintained a higher mean body mass than </w:delText>
        </w:r>
        <w:r w:rsidDel="009C48A4">
          <w:rPr>
            <w:i/>
          </w:rPr>
          <w:delText>M. hyalinus</w:delText>
        </w:r>
        <w:r w:rsidDel="009C48A4">
          <w:delText xml:space="preserve"> across all conditions.</w:delText>
        </w:r>
      </w:del>
    </w:p>
    <w:p w14:paraId="60AE523A" w14:textId="77777777" w:rsidR="008C33CD" w:rsidRDefault="00000000">
      <w:pPr>
        <w:spacing w:before="240" w:after="240"/>
      </w:pPr>
      <w:r>
        <w:t>The frequency of morphological abnormalities</w:t>
      </w:r>
      <w:del w:id="1357" w:author="John Jackson" w:date="2025-07-04T14:53:00Z" w16du:dateUtc="2025-07-04T12:53:00Z">
        <w:r w:rsidDel="009C48A4">
          <w:delText xml:space="preserve"> also</w:delText>
        </w:r>
      </w:del>
      <w:r>
        <w:t xml:space="preserve"> increased with rising temperatures, with the highest proportion of normally developed individuals recorded at 25°C (100%) and the lowest at 33°C. </w:t>
      </w:r>
      <w:proofErr w:type="spellStart"/>
      <w:r>
        <w:rPr>
          <w:i/>
        </w:rPr>
        <w:t>Myrmeleon</w:t>
      </w:r>
      <w:proofErr w:type="spellEnd"/>
      <w:r>
        <w:rPr>
          <w:i/>
        </w:rPr>
        <w:t xml:space="preserve"> </w:t>
      </w:r>
      <w:proofErr w:type="spellStart"/>
      <w:r>
        <w:rPr>
          <w:i/>
        </w:rPr>
        <w:t>almohadarum</w:t>
      </w:r>
      <w:proofErr w:type="spellEnd"/>
      <w:r>
        <w:t xml:space="preserve"> generally exhibited a lower frequency of abnormalities than </w:t>
      </w:r>
      <w:r>
        <w:rPr>
          <w:i/>
        </w:rPr>
        <w:t xml:space="preserve">M. </w:t>
      </w:r>
      <w:proofErr w:type="spellStart"/>
      <w:r>
        <w:rPr>
          <w:i/>
        </w:rPr>
        <w:t>hyalinus</w:t>
      </w:r>
      <w:proofErr w:type="spellEnd"/>
      <w:r>
        <w:t>, particularly under high-temperature conditions. The fluctuating temperature regime (27–39°C) was associated with a higher proportion of normally developed individuals compared to constant high temperatures (33°C), suggesting a potential compensatory effect of nighttime cooling.</w:t>
      </w:r>
    </w:p>
    <w:p w14:paraId="1A956B17" w14:textId="77777777" w:rsidR="008C33CD" w:rsidRDefault="00000000">
      <w:pPr>
        <w:spacing w:before="240" w:after="240"/>
      </w:pPr>
      <w:r>
        <w:t>Although these trends suggest a negative impact of elevated temperatures on development, statistical analyses did not confirm significant differences between temperature treatments. Further research with larger sample sizes may be necessary to determine whether these trends reflect biologically meaningful patterns.</w:t>
      </w:r>
    </w:p>
    <w:p w14:paraId="713A1A09" w14:textId="77777777" w:rsidR="008C33CD" w:rsidRDefault="00000000">
      <w:pPr>
        <w:spacing w:before="240" w:after="240"/>
      </w:pPr>
      <w:r>
        <w:rPr>
          <w:noProof/>
        </w:rPr>
        <w:lastRenderedPageBreak/>
        <w:drawing>
          <wp:inline distT="114300" distB="114300" distL="114300" distR="114300" wp14:anchorId="69198DEB" wp14:editId="14666CD4">
            <wp:extent cx="6120000" cy="44069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6120000" cy="4406900"/>
                    </a:xfrm>
                    <a:prstGeom prst="rect">
                      <a:avLst/>
                    </a:prstGeom>
                    <a:ln/>
                  </pic:spPr>
                </pic:pic>
              </a:graphicData>
            </a:graphic>
          </wp:inline>
        </w:drawing>
      </w:r>
    </w:p>
    <w:p w14:paraId="5D05AC73" w14:textId="77777777" w:rsidR="008C33CD" w:rsidRDefault="00000000">
      <w:pPr>
        <w:spacing w:before="240" w:after="240"/>
      </w:pPr>
      <w:r>
        <w:rPr>
          <w:b/>
        </w:rPr>
        <w:t>Figure 3.</w:t>
      </w:r>
      <w:r>
        <w:t xml:space="preserve"> Morphological abnormalities in </w:t>
      </w:r>
      <w:proofErr w:type="spellStart"/>
      <w:r>
        <w:rPr>
          <w:i/>
        </w:rPr>
        <w:t>Myrmeleon</w:t>
      </w:r>
      <w:proofErr w:type="spellEnd"/>
      <w:r>
        <w:rPr>
          <w:i/>
        </w:rPr>
        <w:t xml:space="preserve"> </w:t>
      </w:r>
      <w:proofErr w:type="spellStart"/>
      <w:r>
        <w:rPr>
          <w:i/>
        </w:rPr>
        <w:t>hyalinus</w:t>
      </w:r>
      <w:proofErr w:type="spellEnd"/>
      <w:r>
        <w:t xml:space="preserve"> </w:t>
      </w:r>
      <w:proofErr w:type="spellStart"/>
      <w:r>
        <w:t>imagos</w:t>
      </w:r>
      <w:proofErr w:type="spellEnd"/>
      <w:r>
        <w:t>. Deformed wings and exoskeletal malformations observed in individuals developed under high-temperature conditions.</w:t>
      </w:r>
    </w:p>
    <w:p w14:paraId="3DB5A83F" w14:textId="14ECC3B3" w:rsidR="008C33CD" w:rsidDel="00EA4041" w:rsidRDefault="00EA4041">
      <w:pPr>
        <w:pStyle w:val="Heading2"/>
        <w:keepNext w:val="0"/>
        <w:keepLines w:val="0"/>
        <w:spacing w:after="80"/>
        <w:rPr>
          <w:del w:id="1358" w:author="John Jackson" w:date="2025-07-04T14:42:00Z" w16du:dateUtc="2025-07-04T12:42:00Z"/>
          <w:b/>
          <w:color w:val="000000"/>
          <w:sz w:val="22"/>
          <w:szCs w:val="22"/>
        </w:rPr>
      </w:pPr>
      <w:bookmarkStart w:id="1359" w:name="_xljlge29wgba" w:colFirst="0" w:colLast="0"/>
      <w:bookmarkEnd w:id="1359"/>
      <w:ins w:id="1360" w:author="John Jackson" w:date="2025-07-04T17:28:00Z" w16du:dateUtc="2025-07-04T15:28:00Z">
        <w:r>
          <w:rPr>
            <w:b/>
            <w:color w:val="000000"/>
          </w:rPr>
          <w:t>Larval pits and feeding behaviour</w:t>
        </w:r>
      </w:ins>
      <w:del w:id="1361" w:author="John Jackson" w:date="2025-07-04T14:42:00Z" w16du:dateUtc="2025-07-04T12:42:00Z">
        <w:r w:rsidR="00000000" w:rsidDel="00F907ED">
          <w:rPr>
            <w:b/>
            <w:color w:val="000000"/>
            <w:sz w:val="22"/>
            <w:szCs w:val="22"/>
          </w:rPr>
          <w:delText>Survival</w:delText>
        </w:r>
      </w:del>
    </w:p>
    <w:p w14:paraId="6D40C8A2" w14:textId="77777777" w:rsidR="00EA4041" w:rsidRDefault="00EA4041" w:rsidP="00EA4041">
      <w:pPr>
        <w:rPr>
          <w:ins w:id="1362" w:author="John Jackson" w:date="2025-07-04T17:28:00Z" w16du:dateUtc="2025-07-04T15:28:00Z"/>
        </w:rPr>
      </w:pPr>
    </w:p>
    <w:p w14:paraId="62FC950F" w14:textId="1A429706" w:rsidR="00EA4041" w:rsidRPr="00ED1028" w:rsidRDefault="00EA4041" w:rsidP="00EA4041">
      <w:pPr>
        <w:rPr>
          <w:ins w:id="1363" w:author="John Jackson" w:date="2025-07-04T18:05:00Z" w16du:dateUtc="2025-07-04T16:05:00Z"/>
        </w:rPr>
      </w:pPr>
      <w:ins w:id="1364" w:author="John Jackson" w:date="2025-07-04T17:35:00Z" w16du:dateUtc="2025-07-04T15:35:00Z">
        <w:r>
          <w:t xml:space="preserve">Larval pit diameter and overall usage was </w:t>
        </w:r>
        <w:r w:rsidR="00266BAE">
          <w:t>affected by temperature treatments</w:t>
        </w:r>
      </w:ins>
      <w:ins w:id="1365" w:author="John Jackson" w:date="2025-07-04T17:56:00Z" w16du:dateUtc="2025-07-04T15:56:00Z">
        <w:r w:rsidR="00266BAE">
          <w:t xml:space="preserve"> (Figure X; Table SX). </w:t>
        </w:r>
      </w:ins>
      <w:ins w:id="1366" w:author="John Jackson" w:date="2025-07-04T17:57:00Z" w16du:dateUtc="2025-07-04T15:57:00Z">
        <w:r w:rsidR="00C86751">
          <w:t>For pit diameter, the model with</w:t>
        </w:r>
      </w:ins>
      <w:ins w:id="1367" w:author="John Jackson" w:date="2025-07-04T17:58:00Z" w16du:dateUtc="2025-07-04T15:58:00Z">
        <w:r w:rsidR="00C86751">
          <w:t xml:space="preserve"> the highest predictive performance was the model including an interaction between daily trend and temperature treatment</w:t>
        </w:r>
      </w:ins>
      <w:ins w:id="1368" w:author="John Jackson" w:date="2025-07-04T17:59:00Z" w16du:dateUtc="2025-07-04T15:59:00Z">
        <w:r w:rsidR="00C86751">
          <w:t xml:space="preserve"> </w:t>
        </w:r>
        <w:r w:rsidR="00C86751">
          <w:t>(</w:t>
        </w:r>
      </w:ins>
      <m:oMath>
        <m:r>
          <w:ins w:id="1369" w:author="John Jackson" w:date="2025-07-04T17:59:00Z" w16du:dateUtc="2025-07-04T15:59:00Z">
            <w:rPr>
              <w:rFonts w:ascii="Cambria Math" w:hAnsi="Cambria Math"/>
            </w:rPr>
            <m:t>∆elpd=</m:t>
          </w:ins>
        </m:r>
        <m:r>
          <w:ins w:id="1370" w:author="John Jackson" w:date="2025-07-04T17:59:00Z" w16du:dateUtc="2025-07-04T15:59:00Z">
            <w:rPr>
              <w:rFonts w:ascii="Cambria Math" w:hAnsi="Cambria Math"/>
            </w:rPr>
            <m:t>229</m:t>
          </w:ins>
        </m:r>
      </m:oMath>
      <w:ins w:id="1371" w:author="John Jackson" w:date="2025-07-04T17:59:00Z" w16du:dateUtc="2025-07-04T15:59:00Z">
        <w:r w:rsidR="00C86751">
          <w:t xml:space="preserve"> relative to base model</w:t>
        </w:r>
        <w:r w:rsidR="00C86751">
          <w:t>; Table SX)</w:t>
        </w:r>
      </w:ins>
      <w:ins w:id="1372" w:author="John Jackson" w:date="2025-07-04T18:01:00Z" w16du:dateUtc="2025-07-04T16:01:00Z">
        <w:r w:rsidR="00C86751">
          <w:t xml:space="preserve">. There was also </w:t>
        </w:r>
      </w:ins>
      <w:ins w:id="1373" w:author="John Jackson" w:date="2025-07-04T18:02:00Z" w16du:dateUtc="2025-07-04T16:02:00Z">
        <w:r w:rsidR="00C86751">
          <w:t xml:space="preserve">some </w:t>
        </w:r>
      </w:ins>
      <w:ins w:id="1374" w:author="John Jackson" w:date="2025-07-04T18:01:00Z" w16du:dateUtc="2025-07-04T16:01:00Z">
        <w:r w:rsidR="00C86751">
          <w:t>support for the model including random slopes for e</w:t>
        </w:r>
      </w:ins>
      <w:ins w:id="1375" w:author="John Jackson" w:date="2025-07-04T18:02:00Z" w16du:dateUtc="2025-07-04T16:02:00Z">
        <w:r w:rsidR="00C86751">
          <w:t xml:space="preserve">ach individual, but the </w:t>
        </w:r>
      </w:ins>
      <m:oMath>
        <m:r>
          <w:ins w:id="1376" w:author="John Jackson" w:date="2025-07-04T18:02:00Z" w16du:dateUtc="2025-07-04T16:02:00Z">
            <w:rPr>
              <w:rFonts w:ascii="Cambria Math" w:hAnsi="Cambria Math"/>
            </w:rPr>
            <m:t>∆elpd=</m:t>
          </w:ins>
        </m:r>
        <m:r>
          <w:ins w:id="1377" w:author="John Jackson" w:date="2025-07-04T18:02:00Z" w16du:dateUtc="2025-07-04T16:02:00Z">
            <w:rPr>
              <w:rFonts w:ascii="Cambria Math" w:hAnsi="Cambria Math"/>
            </w:rPr>
            <m:t>0.8</m:t>
          </w:ins>
        </m:r>
      </m:oMath>
      <w:ins w:id="1378" w:author="John Jackson" w:date="2025-07-04T18:02:00Z" w16du:dateUtc="2025-07-04T16:02:00Z">
        <w:r w:rsidR="00C86751">
          <w:t xml:space="preserve"> relative to the best model, and so we selected the simpler model with fewer parameters.</w:t>
        </w:r>
      </w:ins>
      <w:ins w:id="1379" w:author="John Jackson" w:date="2025-07-04T18:13:00Z" w16du:dateUtc="2025-07-04T16:13:00Z">
        <w:r w:rsidR="00DE0CB5">
          <w:t xml:space="preserve"> Pit diameter generally decreased across the experiment, but at higher temperatures </w:t>
        </w:r>
      </w:ins>
      <w:ins w:id="1380" w:author="John Jackson" w:date="2025-07-04T18:14:00Z" w16du:dateUtc="2025-07-04T16:14:00Z">
        <w:r w:rsidR="00DE0CB5">
          <w:t>of 29</w:t>
        </w:r>
        <w:r w:rsidR="00DE0CB5">
          <w:t>°C</w:t>
        </w:r>
        <w:r w:rsidR="00DE0CB5">
          <w:t xml:space="preserve"> and </w:t>
        </w:r>
        <w:r w:rsidR="00DE0CB5">
          <w:t>33°C</w:t>
        </w:r>
        <w:r w:rsidR="00DE0CB5">
          <w:t>, the growth of pit traps was delayed until after day 10 in the e</w:t>
        </w:r>
      </w:ins>
      <w:ins w:id="1381" w:author="John Jackson" w:date="2025-07-04T18:15:00Z" w16du:dateUtc="2025-07-04T16:15:00Z">
        <w:r w:rsidR="00DE0CB5">
          <w:t>xperiment</w:t>
        </w:r>
      </w:ins>
      <w:ins w:id="1382" w:author="John Jackson" w:date="2025-07-04T18:21:00Z" w16du:dateUtc="2025-07-04T16:21:00Z">
        <w:r w:rsidR="00F3702F">
          <w:t xml:space="preserve"> (Figure Xa)</w:t>
        </w:r>
      </w:ins>
      <w:ins w:id="1383" w:author="John Jackson" w:date="2025-07-04T18:20:00Z" w16du:dateUtc="2025-07-04T16:20:00Z">
        <w:r w:rsidR="00F3702F">
          <w:t>. F</w:t>
        </w:r>
      </w:ins>
      <w:ins w:id="1384" w:author="John Jackson" w:date="2025-07-04T18:21:00Z" w16du:dateUtc="2025-07-04T16:21:00Z">
        <w:r w:rsidR="00F3702F">
          <w:t xml:space="preserve">urthermore, in the </w:t>
        </w:r>
        <w:r w:rsidR="00F3702F">
          <w:t>2</w:t>
        </w:r>
        <w:r w:rsidR="00F3702F">
          <w:t>7</w:t>
        </w:r>
        <w:r w:rsidR="00F3702F">
          <w:t>°C</w:t>
        </w:r>
        <w:r w:rsidR="00F3702F">
          <w:t xml:space="preserve"> and 27-39</w:t>
        </w:r>
        <w:r w:rsidR="00F3702F">
          <w:t>°C</w:t>
        </w:r>
        <w:r w:rsidR="00F3702F">
          <w:t xml:space="preserve"> treatments, there was a small increase in pit diameter towar</w:t>
        </w:r>
      </w:ins>
      <w:ins w:id="1385" w:author="John Jackson" w:date="2025-07-04T18:22:00Z" w16du:dateUtc="2025-07-04T16:22:00Z">
        <w:r w:rsidR="00F3702F">
          <w:t>ds the end of the experiment (Figure Xa), suggesting secondary usage of pit traps for larvae that did not pupate.</w:t>
        </w:r>
      </w:ins>
      <w:ins w:id="1386" w:author="John Jackson" w:date="2025-07-04T18:21:00Z" w16du:dateUtc="2025-07-04T16:21:00Z">
        <w:r w:rsidR="00F3702F">
          <w:t xml:space="preserve"> </w:t>
        </w:r>
      </w:ins>
      <w:ins w:id="1387" w:author="John Jackson" w:date="2025-07-04T18:22:00Z" w16du:dateUtc="2025-07-04T16:22:00Z">
        <w:r w:rsidR="00F3702F">
          <w:t>For the number of days for which</w:t>
        </w:r>
      </w:ins>
      <w:ins w:id="1388" w:author="John Jackson" w:date="2025-07-04T18:23:00Z" w16du:dateUtc="2025-07-04T16:23:00Z">
        <w:r w:rsidR="00F3702F">
          <w:t xml:space="preserve"> a pit trap was present, there was also evidence that </w:t>
        </w:r>
      </w:ins>
      <w:ins w:id="1389" w:author="John Jackson" w:date="2025-07-04T18:27:00Z" w16du:dateUtc="2025-07-04T16:27:00Z">
        <w:r w:rsidR="00F3702F">
          <w:t>temperature treatment had an impact on the number of days with a trap (</w:t>
        </w:r>
      </w:ins>
      <m:oMath>
        <m:r>
          <w:ins w:id="1390" w:author="John Jackson" w:date="2025-07-04T18:27:00Z" w16du:dateUtc="2025-07-04T16:27:00Z">
            <w:rPr>
              <w:rFonts w:ascii="Cambria Math" w:hAnsi="Cambria Math"/>
            </w:rPr>
            <m:t>∆elpd=</m:t>
          </w:ins>
        </m:r>
        <m:r>
          <w:ins w:id="1391" w:author="John Jackson" w:date="2025-07-04T18:27:00Z" w16du:dateUtc="2025-07-04T16:27:00Z">
            <w:rPr>
              <w:rFonts w:ascii="Cambria Math" w:hAnsi="Cambria Math"/>
            </w:rPr>
            <m:t>8.6</m:t>
          </w:ins>
        </m:r>
      </m:oMath>
      <w:ins w:id="1392" w:author="John Jackson" w:date="2025-07-04T18:27:00Z" w16du:dateUtc="2025-07-04T16:27:00Z">
        <w:r w:rsidR="00F3702F">
          <w:t xml:space="preserve"> relative to the base model; Table SX). The tw</w:t>
        </w:r>
      </w:ins>
      <w:ins w:id="1393" w:author="John Jackson" w:date="2025-07-04T18:28:00Z" w16du:dateUtc="2025-07-04T16:28:00Z">
        <w:r w:rsidR="00F3702F">
          <w:t>o-way interaction between species and temperature treatment was only marginally supported through cross validation (</w:t>
        </w:r>
      </w:ins>
      <m:oMath>
        <m:r>
          <w:ins w:id="1394" w:author="John Jackson" w:date="2025-07-04T18:28:00Z" w16du:dateUtc="2025-07-04T16:28:00Z">
            <w:rPr>
              <w:rFonts w:ascii="Cambria Math" w:hAnsi="Cambria Math"/>
            </w:rPr>
            <m:t>∆elpd=0.8</m:t>
          </w:ins>
        </m:r>
        <m:r>
          <w:ins w:id="1395" w:author="John Jackson" w:date="2025-07-04T18:28:00Z" w16du:dateUtc="2025-07-04T16:28:00Z">
            <w:rPr>
              <w:rFonts w:ascii="Cambria Math" w:hAnsi="Cambria Math"/>
            </w:rPr>
            <m:t>)</m:t>
          </w:ins>
        </m:r>
      </m:oMath>
      <w:ins w:id="1396" w:author="John Jackson" w:date="2025-07-04T18:28:00Z" w16du:dateUtc="2025-07-04T16:28:00Z">
        <w:r w:rsidR="00F3702F">
          <w:t xml:space="preserve">. First, </w:t>
        </w:r>
      </w:ins>
      <w:ins w:id="1397" w:author="John Jackson" w:date="2025-07-04T18:29:00Z" w16du:dateUtc="2025-07-04T16:29:00Z">
        <w:r w:rsidR="00F3702F">
          <w:t xml:space="preserve">on average </w:t>
        </w:r>
        <w:r w:rsidR="00F3702F">
          <w:rPr>
            <w:i/>
            <w:iCs/>
          </w:rPr>
          <w:t xml:space="preserve">M. </w:t>
        </w:r>
        <w:proofErr w:type="spellStart"/>
        <w:r w:rsidR="00F3702F">
          <w:rPr>
            <w:i/>
            <w:iCs/>
          </w:rPr>
          <w:t>hyalinus</w:t>
        </w:r>
        <w:proofErr w:type="spellEnd"/>
        <w:r w:rsidR="00F3702F">
          <w:t xml:space="preserve"> spent </w:t>
        </w:r>
        <w:r w:rsidR="00F3702F" w:rsidRPr="00ED1028">
          <w:rPr>
            <w:highlight w:val="yellow"/>
            <w:rPrChange w:id="1398" w:author="John Jackson" w:date="2025-07-04T18:31:00Z" w16du:dateUtc="2025-07-04T16:31:00Z">
              <w:rPr/>
            </w:rPrChange>
          </w:rPr>
          <w:t>two days fewer</w:t>
        </w:r>
        <w:r w:rsidR="00F3702F">
          <w:t xml:space="preserve"> with a pit trap overall when compared to </w:t>
        </w:r>
        <w:r w:rsidR="00F3702F">
          <w:rPr>
            <w:i/>
            <w:iCs/>
          </w:rPr>
          <w:t xml:space="preserve">M. </w:t>
        </w:r>
        <w:proofErr w:type="spellStart"/>
        <w:r w:rsidR="00F3702F">
          <w:rPr>
            <w:i/>
            <w:iCs/>
          </w:rPr>
          <w:t>almohadarum</w:t>
        </w:r>
      </w:ins>
      <w:proofErr w:type="spellEnd"/>
      <w:ins w:id="1399" w:author="John Jackson" w:date="2025-07-04T18:31:00Z" w16du:dateUtc="2025-07-04T16:31:00Z">
        <w:r w:rsidR="00ED1028">
          <w:rPr>
            <w:i/>
            <w:iCs/>
          </w:rPr>
          <w:t xml:space="preserve"> </w:t>
        </w:r>
        <w:r w:rsidR="00ED1028">
          <w:t xml:space="preserve">(Figure </w:t>
        </w:r>
      </w:ins>
      <w:proofErr w:type="spellStart"/>
      <w:ins w:id="1400" w:author="John Jackson" w:date="2025-07-04T18:32:00Z" w16du:dateUtc="2025-07-04T16:32:00Z">
        <w:r w:rsidR="00ED1028">
          <w:t>Xb</w:t>
        </w:r>
        <w:proofErr w:type="spellEnd"/>
        <w:r w:rsidR="00ED1028">
          <w:t>)</w:t>
        </w:r>
      </w:ins>
      <w:ins w:id="1401" w:author="John Jackson" w:date="2025-07-04T18:31:00Z" w16du:dateUtc="2025-07-04T16:31:00Z">
        <w:r w:rsidR="00ED1028">
          <w:t>.</w:t>
        </w:r>
      </w:ins>
      <w:ins w:id="1402" w:author="John Jackson" w:date="2025-07-04T18:32:00Z" w16du:dateUtc="2025-07-04T16:32:00Z">
        <w:r w:rsidR="00ED1028">
          <w:t xml:space="preserve"> For temperature treatments, </w:t>
        </w:r>
        <w:r w:rsidR="00ED1028">
          <w:t>the 27°C and 27-39°C treatments</w:t>
        </w:r>
        <w:r w:rsidR="00ED1028">
          <w:t xml:space="preserve"> had fewer days with a pit trap, with a higher occurrence of pit traps at lower and hi</w:t>
        </w:r>
      </w:ins>
      <w:ins w:id="1403" w:author="John Jackson" w:date="2025-07-04T18:33:00Z" w16du:dateUtc="2025-07-04T16:33:00Z">
        <w:r w:rsidR="00ED1028">
          <w:t xml:space="preserve">gher temperatures (Figure </w:t>
        </w:r>
        <w:proofErr w:type="spellStart"/>
        <w:r w:rsidR="00ED1028">
          <w:t>Xb</w:t>
        </w:r>
        <w:proofErr w:type="spellEnd"/>
        <w:r w:rsidR="00ED1028">
          <w:t xml:space="preserve">), which was consistent across species. For both species, </w:t>
        </w:r>
      </w:ins>
      <w:ins w:id="1404" w:author="John Jackson" w:date="2025-07-04T18:36:00Z" w16du:dateUtc="2025-07-04T16:36:00Z">
        <w:r w:rsidR="00ED1028">
          <w:t xml:space="preserve">the “natural” </w:t>
        </w:r>
        <w:r w:rsidR="00ED1028">
          <w:t>27-39°C</w:t>
        </w:r>
        <w:r w:rsidR="00ED1028">
          <w:t xml:space="preserve"> treatment had the fewest days with a pit trap, between 4 and 6 days.</w:t>
        </w:r>
      </w:ins>
    </w:p>
    <w:p w14:paraId="47F1A7B8" w14:textId="713F404C" w:rsidR="00C86751" w:rsidRDefault="00F3702F" w:rsidP="00EA4041">
      <w:pPr>
        <w:rPr>
          <w:ins w:id="1405" w:author="John Jackson" w:date="2025-07-04T18:05:00Z" w16du:dateUtc="2025-07-04T16:05:00Z"/>
        </w:rPr>
      </w:pPr>
      <w:ins w:id="1406" w:author="John Jackson" w:date="2025-07-04T18:21:00Z" w16du:dateUtc="2025-07-04T16:21:00Z">
        <w:r>
          <w:t xml:space="preserve"> </w:t>
        </w:r>
      </w:ins>
    </w:p>
    <w:p w14:paraId="177CAFFF" w14:textId="77777777" w:rsidR="00ED1028" w:rsidRDefault="00ED1028" w:rsidP="00EA4041">
      <w:pPr>
        <w:rPr>
          <w:ins w:id="1407" w:author="John Jackson" w:date="2025-07-04T18:36:00Z" w16du:dateUtc="2025-07-04T16:36:00Z"/>
          <w:b/>
          <w:bCs/>
          <w:i/>
          <w:iCs/>
          <w:sz w:val="18"/>
          <w:szCs w:val="18"/>
        </w:rPr>
      </w:pPr>
    </w:p>
    <w:p w14:paraId="08B60FF1" w14:textId="77777777" w:rsidR="00ED1028" w:rsidRDefault="00ED1028" w:rsidP="00EA4041">
      <w:pPr>
        <w:rPr>
          <w:ins w:id="1408" w:author="John Jackson" w:date="2025-07-04T18:36:00Z" w16du:dateUtc="2025-07-04T16:36:00Z"/>
          <w:b/>
          <w:bCs/>
          <w:i/>
          <w:iCs/>
          <w:sz w:val="18"/>
          <w:szCs w:val="18"/>
        </w:rPr>
      </w:pPr>
    </w:p>
    <w:p w14:paraId="4017801C" w14:textId="77777777" w:rsidR="00ED1028" w:rsidRDefault="00ED1028" w:rsidP="00EA4041">
      <w:pPr>
        <w:rPr>
          <w:ins w:id="1409" w:author="John Jackson" w:date="2025-07-04T18:36:00Z" w16du:dateUtc="2025-07-04T16:36:00Z"/>
          <w:b/>
          <w:bCs/>
          <w:i/>
          <w:iCs/>
          <w:sz w:val="18"/>
          <w:szCs w:val="18"/>
        </w:rPr>
      </w:pPr>
    </w:p>
    <w:p w14:paraId="2808A751" w14:textId="77777777" w:rsidR="00ED1028" w:rsidRDefault="00ED1028" w:rsidP="00EA4041">
      <w:pPr>
        <w:rPr>
          <w:ins w:id="1410" w:author="John Jackson" w:date="2025-07-04T18:36:00Z" w16du:dateUtc="2025-07-04T16:36:00Z"/>
          <w:b/>
          <w:bCs/>
          <w:i/>
          <w:iCs/>
          <w:sz w:val="18"/>
          <w:szCs w:val="18"/>
        </w:rPr>
      </w:pPr>
    </w:p>
    <w:p w14:paraId="7B014659" w14:textId="48C11050" w:rsidR="00C86751" w:rsidRPr="00EA4041" w:rsidRDefault="00C86751" w:rsidP="00EA4041">
      <w:pPr>
        <w:rPr>
          <w:ins w:id="1411" w:author="John Jackson" w:date="2025-07-04T17:28:00Z" w16du:dateUtc="2025-07-04T15:28:00Z"/>
          <w:rPrChange w:id="1412" w:author="John Jackson" w:date="2025-07-04T17:28:00Z" w16du:dateUtc="2025-07-04T15:28:00Z">
            <w:rPr>
              <w:ins w:id="1413" w:author="John Jackson" w:date="2025-07-04T17:28:00Z" w16du:dateUtc="2025-07-04T15:28:00Z"/>
              <w:b/>
              <w:color w:val="000000"/>
              <w:sz w:val="22"/>
              <w:szCs w:val="22"/>
            </w:rPr>
          </w:rPrChange>
        </w:rPr>
        <w:pPrChange w:id="1414" w:author="John Jackson" w:date="2025-07-04T17:28:00Z" w16du:dateUtc="2025-07-04T15:28:00Z">
          <w:pPr>
            <w:pStyle w:val="Heading3"/>
            <w:keepNext w:val="0"/>
            <w:keepLines w:val="0"/>
            <w:spacing w:before="280"/>
          </w:pPr>
        </w:pPrChange>
      </w:pPr>
      <w:ins w:id="1415" w:author="John Jackson" w:date="2025-07-04T18:06:00Z" w16du:dateUtc="2025-07-04T16:06:00Z">
        <w:r>
          <w:rPr>
            <w:noProof/>
          </w:rPr>
          <w:drawing>
            <wp:inline distT="0" distB="0" distL="0" distR="0" wp14:anchorId="192C1D3E" wp14:editId="0D43FE31">
              <wp:extent cx="4946400" cy="4497054"/>
              <wp:effectExtent l="0" t="0" r="0" b="0"/>
              <wp:docPr id="564642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42667" name="Picture 5646426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0638" cy="4537274"/>
                      </a:xfrm>
                      <a:prstGeom prst="rect">
                        <a:avLst/>
                      </a:prstGeom>
                    </pic:spPr>
                  </pic:pic>
                </a:graphicData>
              </a:graphic>
            </wp:inline>
          </w:drawing>
        </w:r>
      </w:ins>
    </w:p>
    <w:p w14:paraId="7D044503" w14:textId="72B734A4" w:rsidR="008C33CD" w:rsidDel="00ED1028" w:rsidRDefault="00ED1028">
      <w:pPr>
        <w:pStyle w:val="Heading2"/>
        <w:keepNext w:val="0"/>
        <w:keepLines w:val="0"/>
        <w:spacing w:after="80"/>
        <w:rPr>
          <w:del w:id="1416" w:author="John Jackson" w:date="2025-07-04T14:42:00Z" w16du:dateUtc="2025-07-04T12:42:00Z"/>
        </w:rPr>
      </w:pPr>
      <w:ins w:id="1417" w:author="John Jackson" w:date="2025-07-04T18:37:00Z" w16du:dateUtc="2025-07-04T16:37:00Z">
        <w:r>
          <w:rPr>
            <w:b/>
            <w:bCs/>
            <w:i/>
            <w:iCs/>
            <w:sz w:val="18"/>
            <w:szCs w:val="18"/>
          </w:rPr>
          <w:t xml:space="preserve">Figure X. Pit trap characteristic and temperature treatments in </w:t>
        </w:r>
        <w:proofErr w:type="spellStart"/>
        <w:r>
          <w:rPr>
            <w:b/>
            <w:bCs/>
            <w:i/>
            <w:iCs/>
            <w:sz w:val="18"/>
            <w:szCs w:val="18"/>
          </w:rPr>
          <w:t>Myrmeleon</w:t>
        </w:r>
        <w:proofErr w:type="spellEnd"/>
        <w:r>
          <w:rPr>
            <w:b/>
            <w:bCs/>
            <w:i/>
            <w:iCs/>
            <w:sz w:val="18"/>
            <w:szCs w:val="18"/>
          </w:rPr>
          <w:t>.</w:t>
        </w:r>
        <w:r>
          <w:rPr>
            <w:i/>
            <w:iCs/>
            <w:sz w:val="18"/>
            <w:szCs w:val="18"/>
          </w:rPr>
          <w:t xml:space="preserve"> a) Daily trends in pit diameter (mm) across the experiment, separated by </w:t>
        </w:r>
      </w:ins>
      <w:ins w:id="1418" w:author="John Jackson" w:date="2025-07-04T18:38:00Z" w16du:dateUtc="2025-07-04T16:38:00Z">
        <w:r>
          <w:rPr>
            <w:i/>
            <w:iCs/>
            <w:sz w:val="18"/>
            <w:szCs w:val="18"/>
          </w:rPr>
          <w:t>temperature treatments (colours).</w:t>
        </w:r>
        <w:r w:rsidRPr="0034615A">
          <w:rPr>
            <w:i/>
            <w:iCs/>
            <w:color w:val="000000"/>
            <w:sz w:val="18"/>
            <w:szCs w:val="18"/>
          </w:rPr>
          <w:t xml:space="preserve"> Lines indicate the median of the posterior, with 95% confidence limits across the posterior.</w:t>
        </w:r>
      </w:ins>
      <w:ins w:id="1419" w:author="John Jackson" w:date="2025-07-04T18:40:00Z" w16du:dateUtc="2025-07-04T16:40:00Z">
        <w:r>
          <w:rPr>
            <w:i/>
            <w:iCs/>
            <w:color w:val="000000"/>
            <w:sz w:val="18"/>
            <w:szCs w:val="18"/>
          </w:rPr>
          <w:t xml:space="preserve"> b) posterior predictions for the number of days with a pit trap</w:t>
        </w:r>
      </w:ins>
      <w:ins w:id="1420" w:author="John Jackson" w:date="2025-07-04T18:41:00Z" w16du:dateUtc="2025-07-04T16:41:00Z">
        <w:r>
          <w:rPr>
            <w:i/>
            <w:iCs/>
            <w:color w:val="000000"/>
            <w:sz w:val="18"/>
            <w:szCs w:val="18"/>
          </w:rPr>
          <w:t>, separated by species and temperature treatments. Violin distributions indicate the posterior distribution, points give posterior median values, and error bars indicate 95% confidence limits</w:t>
        </w:r>
      </w:ins>
      <w:ins w:id="1421" w:author="John Jackson" w:date="2025-07-04T18:42:00Z" w16du:dateUtc="2025-07-04T16:42:00Z">
        <w:r>
          <w:rPr>
            <w:i/>
            <w:iCs/>
            <w:color w:val="000000"/>
            <w:sz w:val="18"/>
            <w:szCs w:val="18"/>
          </w:rPr>
          <w:t>.</w:t>
        </w:r>
      </w:ins>
      <w:del w:id="1422" w:author="John Jackson" w:date="2025-07-04T14:42:00Z" w16du:dateUtc="2025-07-04T12:42:00Z">
        <w:r w:rsidR="00000000" w:rsidDel="00F907ED">
          <w:delText xml:space="preserve">Survival rates exhibited a general trend of decline with increasing temperature, with the highest survival recorded at 25°C, where 100% of individuals of both species successfully reached the adult stage. The lowest survival was observed at 33°C, with </w:delText>
        </w:r>
        <w:r w:rsidR="00000000" w:rsidDel="00F907ED">
          <w:rPr>
            <w:i/>
          </w:rPr>
          <w:delText>Myrmeleon hyalinus</w:delText>
        </w:r>
        <w:r w:rsidR="00000000" w:rsidDel="00F907ED">
          <w:delText xml:space="preserve"> showing a lower survival rate (57.4%) compared to </w:delText>
        </w:r>
        <w:r w:rsidR="00000000" w:rsidDel="00F907ED">
          <w:rPr>
            <w:i/>
          </w:rPr>
          <w:delText>M. almohadarum</w:delText>
        </w:r>
        <w:r w:rsidR="00000000" w:rsidDel="00F907ED">
          <w:delText xml:space="preserve"> (75%). Across all temperature regimes, </w:delText>
        </w:r>
        <w:r w:rsidR="00000000" w:rsidDel="00F907ED">
          <w:rPr>
            <w:i/>
          </w:rPr>
          <w:delText>M. almohadarum</w:delText>
        </w:r>
        <w:r w:rsidR="00000000" w:rsidDel="00F907ED">
          <w:delText xml:space="preserve"> tended to have higher survival than </w:delText>
        </w:r>
        <w:r w:rsidR="00000000" w:rsidDel="00F907ED">
          <w:rPr>
            <w:i/>
          </w:rPr>
          <w:delText>M. hyalinus</w:delText>
        </w:r>
        <w:r w:rsidR="00000000" w:rsidDel="00F907ED">
          <w:delText>, particularly under elevated temperatures.</w:delText>
        </w:r>
      </w:del>
    </w:p>
    <w:p w14:paraId="63F29861" w14:textId="77777777" w:rsidR="00ED1028" w:rsidRPr="00ED1028" w:rsidRDefault="00ED1028" w:rsidP="00ED1028">
      <w:pPr>
        <w:rPr>
          <w:ins w:id="1423" w:author="John Jackson" w:date="2025-07-04T18:36:00Z" w16du:dateUtc="2025-07-04T16:36:00Z"/>
        </w:rPr>
        <w:pPrChange w:id="1424" w:author="John Jackson" w:date="2025-07-04T18:36:00Z" w16du:dateUtc="2025-07-04T16:36:00Z">
          <w:pPr>
            <w:spacing w:before="240" w:after="240"/>
          </w:pPr>
        </w:pPrChange>
      </w:pPr>
    </w:p>
    <w:p w14:paraId="27D872E9" w14:textId="1D5FCCFB" w:rsidR="008C33CD" w:rsidDel="00ED1028" w:rsidRDefault="00000000">
      <w:pPr>
        <w:pStyle w:val="Heading2"/>
        <w:keepNext w:val="0"/>
        <w:keepLines w:val="0"/>
        <w:spacing w:after="80"/>
        <w:rPr>
          <w:del w:id="1425" w:author="John Jackson" w:date="2025-07-04T14:42:00Z" w16du:dateUtc="2025-07-04T12:42:00Z"/>
        </w:rPr>
      </w:pPr>
      <w:del w:id="1426" w:author="John Jackson" w:date="2025-07-04T14:42:00Z" w16du:dateUtc="2025-07-04T12:42:00Z">
        <w:r w:rsidDel="00F907ED">
          <w:delText xml:space="preserve">Survival rates varied only slightly between males (♂) and females (♀), with no notable differences between the sexes. For example, at 29°C, male </w:delText>
        </w:r>
        <w:r w:rsidDel="00F907ED">
          <w:rPr>
            <w:i/>
          </w:rPr>
          <w:delText>M. hyalinus</w:delText>
        </w:r>
        <w:r w:rsidDel="00F907ED">
          <w:delText xml:space="preserve"> exhibited a survival rate of 68.92%, closely matching the overall species survival rate.</w:delText>
        </w:r>
      </w:del>
    </w:p>
    <w:p w14:paraId="488D1739" w14:textId="77777777" w:rsidR="00ED1028" w:rsidRDefault="00ED1028" w:rsidP="00ED1028">
      <w:pPr>
        <w:rPr>
          <w:ins w:id="1427" w:author="John Jackson" w:date="2025-07-04T18:42:00Z" w16du:dateUtc="2025-07-04T16:42:00Z"/>
        </w:rPr>
      </w:pPr>
    </w:p>
    <w:p w14:paraId="08E337AE" w14:textId="3A82D3E5" w:rsidR="00EF5CA9" w:rsidRDefault="00ED1028" w:rsidP="00ED1028">
      <w:pPr>
        <w:rPr>
          <w:ins w:id="1428" w:author="John Jackson" w:date="2025-07-04T18:48:00Z" w16du:dateUtc="2025-07-04T16:48:00Z"/>
        </w:rPr>
      </w:pPr>
      <w:ins w:id="1429" w:author="John Jackson" w:date="2025-07-04T18:42:00Z" w16du:dateUtc="2025-07-04T16:42:00Z">
        <w:r>
          <w:t>Finally</w:t>
        </w:r>
      </w:ins>
      <w:ins w:id="1430" w:author="John Jackson" w:date="2025-07-04T18:43:00Z" w16du:dateUtc="2025-07-04T16:43:00Z">
        <w:r w:rsidR="00EF5CA9">
          <w:t xml:space="preserve">, </w:t>
        </w:r>
      </w:ins>
      <w:ins w:id="1431" w:author="John Jackson" w:date="2025-07-04T18:47:00Z" w16du:dateUtc="2025-07-04T16:47:00Z">
        <w:r w:rsidR="00EF5CA9">
          <w:t xml:space="preserve">for the limited sample of temperature treatments for </w:t>
        </w:r>
        <w:commentRangeStart w:id="1432"/>
        <w:r w:rsidR="00EF5CA9">
          <w:t>which data was available</w:t>
        </w:r>
      </w:ins>
      <w:commentRangeEnd w:id="1432"/>
      <w:ins w:id="1433" w:author="John Jackson" w:date="2025-07-04T18:48:00Z" w16du:dateUtc="2025-07-04T16:48:00Z">
        <w:r w:rsidR="00EF5CA9">
          <w:rPr>
            <w:rStyle w:val="CommentReference"/>
          </w:rPr>
          <w:commentReference w:id="1432"/>
        </w:r>
      </w:ins>
      <w:ins w:id="1434" w:author="John Jackson" w:date="2025-07-04T18:47:00Z" w16du:dateUtc="2025-07-04T16:47:00Z">
        <w:r w:rsidR="00EF5CA9">
          <w:t>, we found support for an influence of temperature t</w:t>
        </w:r>
      </w:ins>
      <w:ins w:id="1435" w:author="John Jackson" w:date="2025-07-04T18:48:00Z" w16du:dateUtc="2025-07-04T16:48:00Z">
        <w:r w:rsidR="00EF5CA9">
          <w:t>reatments on feeding behaviour (Figure X; Table SX).</w:t>
        </w:r>
      </w:ins>
      <w:ins w:id="1436" w:author="John Jackson" w:date="2025-07-04T18:49:00Z" w16du:dateUtc="2025-07-04T16:49:00Z">
        <w:r w:rsidR="00EF5CA9">
          <w:t xml:space="preserve"> Feeding behaviour was substantially greater at the beginning of the experiment, with a high probability (&gt; 80%) of feeding in the first five days</w:t>
        </w:r>
      </w:ins>
      <w:ins w:id="1437" w:author="John Jackson" w:date="2025-07-04T18:50:00Z" w16du:dateUtc="2025-07-04T16:50:00Z">
        <w:r w:rsidR="00EF5CA9">
          <w:t xml:space="preserve">. </w:t>
        </w:r>
      </w:ins>
      <w:ins w:id="1438" w:author="John Jackson" w:date="2025-07-04T18:51:00Z" w16du:dateUtc="2025-07-04T16:51:00Z">
        <w:r w:rsidR="00EF5CA9">
          <w:t xml:space="preserve">In the </w:t>
        </w:r>
        <w:r w:rsidR="00EF5CA9">
          <w:t>27°C</w:t>
        </w:r>
        <w:r w:rsidR="00EF5CA9">
          <w:t xml:space="preserve"> treatment, the probability of feeding remained higher than the </w:t>
        </w:r>
        <w:r w:rsidR="00EF5CA9">
          <w:t>27</w:t>
        </w:r>
        <w:r w:rsidR="00EF5CA9">
          <w:t>-39</w:t>
        </w:r>
        <w:r w:rsidR="00EF5CA9">
          <w:t>°C treatment</w:t>
        </w:r>
        <w:r w:rsidR="00EF5CA9">
          <w:t xml:space="preserve"> until day 18 of the experiment</w:t>
        </w:r>
      </w:ins>
      <w:ins w:id="1439" w:author="John Jackson" w:date="2025-07-04T18:52:00Z" w16du:dateUtc="2025-07-04T16:52:00Z">
        <w:r w:rsidR="00EF5CA9">
          <w:t xml:space="preserve"> (Figure X). Furthermore, following pit diameter data, we found evidence for increased feeding behaviour towards the end of the experiment.</w:t>
        </w:r>
      </w:ins>
    </w:p>
    <w:p w14:paraId="26F12CA2" w14:textId="77777777" w:rsidR="00EF5CA9" w:rsidRDefault="00EF5CA9" w:rsidP="00ED1028">
      <w:pPr>
        <w:rPr>
          <w:ins w:id="1440" w:author="John Jackson" w:date="2025-07-04T18:48:00Z" w16du:dateUtc="2025-07-04T16:48:00Z"/>
        </w:rPr>
      </w:pPr>
    </w:p>
    <w:p w14:paraId="508A0457" w14:textId="4E337B24" w:rsidR="00ED1028" w:rsidRPr="00ED1028" w:rsidRDefault="00EF5CA9" w:rsidP="00ED1028">
      <w:pPr>
        <w:rPr>
          <w:ins w:id="1441" w:author="John Jackson" w:date="2025-07-04T18:42:00Z" w16du:dateUtc="2025-07-04T16:42:00Z"/>
        </w:rPr>
        <w:pPrChange w:id="1442" w:author="John Jackson" w:date="2025-07-04T18:42:00Z" w16du:dateUtc="2025-07-04T16:42:00Z">
          <w:pPr>
            <w:spacing w:before="240" w:after="240"/>
          </w:pPr>
        </w:pPrChange>
      </w:pPr>
      <w:ins w:id="1443" w:author="John Jackson" w:date="2025-07-04T18:49:00Z" w16du:dateUtc="2025-07-04T16:49:00Z">
        <w:r>
          <w:rPr>
            <w:noProof/>
          </w:rPr>
          <w:lastRenderedPageBreak/>
          <w:drawing>
            <wp:inline distT="0" distB="0" distL="0" distR="0" wp14:anchorId="2807EC6C" wp14:editId="4D2F0785">
              <wp:extent cx="3484800" cy="2489917"/>
              <wp:effectExtent l="0" t="0" r="0" b="0"/>
              <wp:docPr id="666060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60203" name="Picture 6660602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22323" cy="2516727"/>
                      </a:xfrm>
                      <a:prstGeom prst="rect">
                        <a:avLst/>
                      </a:prstGeom>
                    </pic:spPr>
                  </pic:pic>
                </a:graphicData>
              </a:graphic>
            </wp:inline>
          </w:drawing>
        </w:r>
      </w:ins>
      <w:ins w:id="1444" w:author="John Jackson" w:date="2025-07-04T18:47:00Z" w16du:dateUtc="2025-07-04T16:47:00Z">
        <w:r>
          <w:t xml:space="preserve"> </w:t>
        </w:r>
      </w:ins>
    </w:p>
    <w:p w14:paraId="35BD20FF" w14:textId="0F73A9C3" w:rsidR="008C33CD" w:rsidDel="00EF5CA9" w:rsidRDefault="00000000">
      <w:pPr>
        <w:pStyle w:val="Heading2"/>
        <w:keepNext w:val="0"/>
        <w:keepLines w:val="0"/>
        <w:spacing w:after="80"/>
        <w:rPr>
          <w:del w:id="1445" w:author="John Jackson" w:date="2025-07-04T14:42:00Z" w16du:dateUtc="2025-07-04T12:42:00Z"/>
        </w:rPr>
      </w:pPr>
      <w:del w:id="1446" w:author="John Jackson" w:date="2025-07-04T14:42:00Z" w16du:dateUtc="2025-07-04T12:42:00Z">
        <w:r w:rsidDel="00F907ED">
          <w:delText xml:space="preserve">Under the fluctuating temperature regime (27–39°C), </w:delText>
        </w:r>
        <w:r w:rsidDel="00F907ED">
          <w:rPr>
            <w:i/>
          </w:rPr>
          <w:delText>M. almohadarum</w:delText>
        </w:r>
        <w:r w:rsidDel="00F907ED">
          <w:delText xml:space="preserve"> exhibited a higher survival rate (86.54%) compared to stable high temperatures (29°C and 33°C). This may suggest a potential compensatory effect of nighttime cooling, which could help mitigate the negative effects of high daytime temperatures. However, further analysis is needed to confirm whether these differences reflect a statistically significant pattern.</w:delText>
        </w:r>
      </w:del>
    </w:p>
    <w:p w14:paraId="70378D6E" w14:textId="73EB3AD6" w:rsidR="00EF5CA9" w:rsidRPr="0034615A" w:rsidRDefault="00EF5CA9" w:rsidP="00EF5CA9">
      <w:pPr>
        <w:pStyle w:val="Heading3"/>
        <w:keepNext w:val="0"/>
        <w:keepLines w:val="0"/>
        <w:spacing w:before="280"/>
        <w:rPr>
          <w:ins w:id="1447" w:author="John Jackson" w:date="2025-07-04T18:52:00Z" w16du:dateUtc="2025-07-04T16:52:00Z"/>
          <w:b/>
          <w:i/>
          <w:iCs/>
          <w:color w:val="000000"/>
          <w:sz w:val="18"/>
          <w:szCs w:val="18"/>
        </w:rPr>
      </w:pPr>
      <w:ins w:id="1448" w:author="John Jackson" w:date="2025-07-04T18:52:00Z" w16du:dateUtc="2025-07-04T16:52:00Z">
        <w:r>
          <w:rPr>
            <w:b/>
            <w:i/>
            <w:iCs/>
            <w:color w:val="000000"/>
            <w:sz w:val="18"/>
            <w:szCs w:val="18"/>
          </w:rPr>
          <w:t xml:space="preserve">Figure X. Temporal trends in </w:t>
        </w:r>
        <w:r>
          <w:rPr>
            <w:b/>
            <w:i/>
            <w:iCs/>
            <w:color w:val="000000"/>
            <w:sz w:val="18"/>
            <w:szCs w:val="18"/>
          </w:rPr>
          <w:t xml:space="preserve">feeding </w:t>
        </w:r>
      </w:ins>
      <w:ins w:id="1449" w:author="John Jackson" w:date="2025-07-04T18:53:00Z" w16du:dateUtc="2025-07-04T16:53:00Z">
        <w:r>
          <w:rPr>
            <w:b/>
            <w:i/>
            <w:iCs/>
            <w:color w:val="000000"/>
            <w:sz w:val="18"/>
            <w:szCs w:val="18"/>
          </w:rPr>
          <w:t>behaviour</w:t>
        </w:r>
      </w:ins>
      <w:ins w:id="1450" w:author="John Jackson" w:date="2025-07-04T18:52:00Z" w16du:dateUtc="2025-07-04T16:52:00Z">
        <w:r>
          <w:rPr>
            <w:b/>
            <w:i/>
            <w:iCs/>
            <w:color w:val="000000"/>
            <w:sz w:val="18"/>
            <w:szCs w:val="18"/>
          </w:rPr>
          <w:t xml:space="preserve"> with respect to temperature for </w:t>
        </w:r>
        <w:proofErr w:type="spellStart"/>
        <w:r>
          <w:rPr>
            <w:b/>
            <w:i/>
            <w:iCs/>
            <w:color w:val="000000"/>
            <w:sz w:val="18"/>
            <w:szCs w:val="18"/>
          </w:rPr>
          <w:t>Myrmeleon</w:t>
        </w:r>
        <w:proofErr w:type="spellEnd"/>
        <w:r>
          <w:rPr>
            <w:b/>
            <w:color w:val="000000"/>
            <w:sz w:val="18"/>
            <w:szCs w:val="18"/>
          </w:rPr>
          <w:t xml:space="preserve">. </w:t>
        </w:r>
        <w:r w:rsidRPr="00EF5CA9">
          <w:rPr>
            <w:bCs/>
            <w:i/>
            <w:iCs/>
            <w:color w:val="000000"/>
            <w:sz w:val="18"/>
            <w:szCs w:val="18"/>
            <w:rPrChange w:id="1451" w:author="John Jackson" w:date="2025-07-04T18:53:00Z" w16du:dateUtc="2025-07-04T16:53:00Z">
              <w:rPr>
                <w:b/>
                <w:i/>
                <w:iCs/>
                <w:color w:val="000000"/>
                <w:sz w:val="18"/>
                <w:szCs w:val="18"/>
              </w:rPr>
            </w:rPrChange>
          </w:rPr>
          <w:t>T</w:t>
        </w:r>
        <w:r w:rsidRPr="0034615A">
          <w:rPr>
            <w:i/>
            <w:iCs/>
            <w:color w:val="000000"/>
            <w:sz w:val="18"/>
            <w:szCs w:val="18"/>
          </w:rPr>
          <w:t xml:space="preserve">emporal trends in </w:t>
        </w:r>
      </w:ins>
      <w:ins w:id="1452" w:author="John Jackson" w:date="2025-07-04T18:53:00Z" w16du:dateUtc="2025-07-04T16:53:00Z">
        <w:r>
          <w:rPr>
            <w:i/>
            <w:iCs/>
            <w:color w:val="000000"/>
            <w:sz w:val="18"/>
            <w:szCs w:val="18"/>
          </w:rPr>
          <w:t>feeding behaviour</w:t>
        </w:r>
      </w:ins>
      <w:ins w:id="1453" w:author="John Jackson" w:date="2025-07-04T18:52:00Z" w16du:dateUtc="2025-07-04T16:52:00Z">
        <w:r w:rsidRPr="0034615A">
          <w:rPr>
            <w:i/>
            <w:iCs/>
            <w:color w:val="000000"/>
            <w:sz w:val="18"/>
            <w:szCs w:val="18"/>
          </w:rPr>
          <w:t xml:space="preserve"> probability across temperature treatments (colours),</w:t>
        </w:r>
      </w:ins>
      <w:ins w:id="1454" w:author="John Jackson" w:date="2025-07-04T18:53:00Z" w16du:dateUtc="2025-07-04T16:53:00Z">
        <w:r>
          <w:rPr>
            <w:i/>
            <w:iCs/>
            <w:color w:val="000000"/>
            <w:sz w:val="18"/>
            <w:szCs w:val="18"/>
          </w:rPr>
          <w:t xml:space="preserve"> </w:t>
        </w:r>
      </w:ins>
      <w:ins w:id="1455" w:author="John Jackson" w:date="2025-07-04T18:52:00Z" w16du:dateUtc="2025-07-04T16:52:00Z">
        <w:r w:rsidRPr="0034615A">
          <w:rPr>
            <w:i/>
            <w:iCs/>
            <w:color w:val="000000"/>
            <w:sz w:val="18"/>
            <w:szCs w:val="18"/>
          </w:rPr>
          <w:t>captured with a daily smoothed effect for each treatment. Lines indicate the median of the posterior, with 95% confidence limits across the posterior.</w:t>
        </w:r>
      </w:ins>
    </w:p>
    <w:p w14:paraId="617A599C" w14:textId="77777777" w:rsidR="00EF5CA9" w:rsidRPr="00EF5CA9" w:rsidRDefault="00EF5CA9" w:rsidP="00EF5CA9">
      <w:pPr>
        <w:rPr>
          <w:ins w:id="1456" w:author="John Jackson" w:date="2025-07-04T18:52:00Z" w16du:dateUtc="2025-07-04T16:52:00Z"/>
        </w:rPr>
        <w:pPrChange w:id="1457" w:author="John Jackson" w:date="2025-07-04T18:52:00Z" w16du:dateUtc="2025-07-04T16:52:00Z">
          <w:pPr>
            <w:spacing w:before="240" w:after="240"/>
          </w:pPr>
        </w:pPrChange>
      </w:pPr>
    </w:p>
    <w:p w14:paraId="33A7B400" w14:textId="318BFB45" w:rsidR="008C33CD" w:rsidDel="00F907ED" w:rsidRDefault="008C33CD">
      <w:pPr>
        <w:spacing w:before="240" w:after="240"/>
        <w:rPr>
          <w:del w:id="1458" w:author="John Jackson" w:date="2025-07-04T14:42:00Z" w16du:dateUtc="2025-07-04T12:42:00Z"/>
        </w:rPr>
      </w:pPr>
    </w:p>
    <w:p w14:paraId="43B123EA" w14:textId="62334E5F" w:rsidR="008C33CD" w:rsidDel="00F907ED" w:rsidRDefault="00000000">
      <w:pPr>
        <w:spacing w:before="240" w:after="240"/>
        <w:rPr>
          <w:del w:id="1459" w:author="John Jackson" w:date="2025-07-04T14:42:00Z" w16du:dateUtc="2025-07-04T12:42:00Z"/>
        </w:rPr>
      </w:pPr>
      <w:del w:id="1460" w:author="John Jackson" w:date="2025-07-04T14:42:00Z" w16du:dateUtc="2025-07-04T12:42:00Z">
        <w:r w:rsidDel="00F907ED">
          <w:rPr>
            <w:noProof/>
          </w:rPr>
          <w:drawing>
            <wp:inline distT="114300" distB="114300" distL="114300" distR="114300" wp14:anchorId="3869CF8B" wp14:editId="641889F4">
              <wp:extent cx="6120000" cy="71247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1"/>
                      <a:srcRect/>
                      <a:stretch>
                        <a:fillRect/>
                      </a:stretch>
                    </pic:blipFill>
                    <pic:spPr>
                      <a:xfrm>
                        <a:off x="0" y="0"/>
                        <a:ext cx="6120000" cy="7124700"/>
                      </a:xfrm>
                      <a:prstGeom prst="rect">
                        <a:avLst/>
                      </a:prstGeom>
                      <a:ln/>
                    </pic:spPr>
                  </pic:pic>
                </a:graphicData>
              </a:graphic>
            </wp:inline>
          </w:drawing>
        </w:r>
      </w:del>
    </w:p>
    <w:p w14:paraId="7DBB9F85" w14:textId="6B90F6AD" w:rsidR="008C33CD" w:rsidDel="00F907ED" w:rsidRDefault="00000000">
      <w:pPr>
        <w:rPr>
          <w:del w:id="1461" w:author="John Jackson" w:date="2025-07-04T14:42:00Z" w16du:dateUtc="2025-07-04T12:42:00Z"/>
        </w:rPr>
      </w:pPr>
      <w:del w:id="1462" w:author="John Jackson" w:date="2025-07-04T14:42:00Z" w16du:dateUtc="2025-07-04T12:42:00Z">
        <w:r w:rsidDel="00F907ED">
          <w:rPr>
            <w:b/>
          </w:rPr>
          <w:delText>Figure 4.</w:delText>
        </w:r>
        <w:r w:rsidDel="00F907ED">
          <w:delText xml:space="preserve"> Mortality at different developmental stages in </w:delText>
        </w:r>
        <w:r w:rsidDel="00F907ED">
          <w:rPr>
            <w:i/>
          </w:rPr>
          <w:delText>Myrmeleon</w:delText>
        </w:r>
        <w:r w:rsidDel="00F907ED">
          <w:delText xml:space="preserve"> spp.</w:delText>
        </w:r>
      </w:del>
    </w:p>
    <w:p w14:paraId="21E3B784" w14:textId="426B9382" w:rsidR="008C33CD" w:rsidDel="00F907ED" w:rsidRDefault="00000000">
      <w:pPr>
        <w:rPr>
          <w:del w:id="1463" w:author="John Jackson" w:date="2025-07-04T14:42:00Z" w16du:dateUtc="2025-07-04T12:42:00Z"/>
        </w:rPr>
      </w:pPr>
      <w:del w:id="1464" w:author="John Jackson" w:date="2025-07-04T14:42:00Z" w16du:dateUtc="2025-07-04T12:42:00Z">
        <w:r w:rsidDel="00F907ED">
          <w:delText>(a, b) Larvae that succumbed before initiating pupation.</w:delText>
        </w:r>
      </w:del>
    </w:p>
    <w:p w14:paraId="380402B8" w14:textId="7E7B6B99" w:rsidR="008C33CD" w:rsidDel="00F907ED" w:rsidRDefault="00000000">
      <w:pPr>
        <w:rPr>
          <w:del w:id="1465" w:author="John Jackson" w:date="2025-07-04T14:42:00Z" w16du:dateUtc="2025-07-04T12:42:00Z"/>
        </w:rPr>
      </w:pPr>
      <w:del w:id="1466" w:author="John Jackson" w:date="2025-07-04T14:42:00Z" w16du:dateUtc="2025-07-04T12:42:00Z">
        <w:r w:rsidDel="00F907ED">
          <w:delText>(c) A larva that constructed a cocoon but failed to complete pupation.</w:delText>
        </w:r>
      </w:del>
    </w:p>
    <w:p w14:paraId="0CE9166D" w14:textId="0E716B03" w:rsidR="008C33CD" w:rsidDel="00F907ED" w:rsidRDefault="00000000">
      <w:pPr>
        <w:rPr>
          <w:del w:id="1467" w:author="John Jackson" w:date="2025-07-04T14:42:00Z" w16du:dateUtc="2025-07-04T12:42:00Z"/>
        </w:rPr>
      </w:pPr>
      <w:del w:id="1468" w:author="John Jackson" w:date="2025-07-04T14:42:00Z" w16du:dateUtc="2025-07-04T12:42:00Z">
        <w:r w:rsidDel="00F907ED">
          <w:delText>(d, f) Pupae that did not complete metamorphosis, displaying varying degrees of developmental arrest.</w:delText>
        </w:r>
      </w:del>
    </w:p>
    <w:p w14:paraId="650E154F" w14:textId="54C9EF2C" w:rsidR="008C33CD" w:rsidDel="00F907ED" w:rsidRDefault="00000000">
      <w:pPr>
        <w:pStyle w:val="Heading3"/>
        <w:keepNext w:val="0"/>
        <w:keepLines w:val="0"/>
        <w:spacing w:before="280"/>
        <w:rPr>
          <w:del w:id="1469" w:author="John Jackson" w:date="2025-07-04T14:45:00Z" w16du:dateUtc="2025-07-04T12:45:00Z"/>
          <w:b/>
          <w:color w:val="000000"/>
          <w:sz w:val="22"/>
          <w:szCs w:val="22"/>
        </w:rPr>
      </w:pPr>
      <w:bookmarkStart w:id="1470" w:name="_gpm79mhw7k3w" w:colFirst="0" w:colLast="0"/>
      <w:bookmarkEnd w:id="1470"/>
      <w:del w:id="1471" w:author="John Jackson" w:date="2025-07-04T14:45:00Z" w16du:dateUtc="2025-07-04T12:45:00Z">
        <w:r w:rsidDel="00F907ED">
          <w:rPr>
            <w:b/>
            <w:color w:val="000000"/>
            <w:sz w:val="22"/>
            <w:szCs w:val="22"/>
          </w:rPr>
          <w:delText>Behavioral Responses: Pit-Building and Feeding Activity</w:delText>
        </w:r>
      </w:del>
    </w:p>
    <w:p w14:paraId="68545D00" w14:textId="3005ABBD" w:rsidR="008C33CD" w:rsidDel="00F907ED" w:rsidRDefault="00000000">
      <w:pPr>
        <w:spacing w:before="240" w:after="240"/>
        <w:rPr>
          <w:del w:id="1472" w:author="John Jackson" w:date="2025-07-04T14:45:00Z" w16du:dateUtc="2025-07-04T12:45:00Z"/>
        </w:rPr>
      </w:pPr>
      <w:del w:id="1473" w:author="John Jackson" w:date="2025-07-04T14:45:00Z" w16du:dateUtc="2025-07-04T12:45:00Z">
        <w:r w:rsidDel="00F907ED">
          <w:delText xml:space="preserve">Antlion larvae exhibited differences in pit-building behavior and feeding activity across temperature regimes. At 25°C, </w:delText>
        </w:r>
        <w:r w:rsidDel="00F907ED">
          <w:rPr>
            <w:i/>
          </w:rPr>
          <w:delText>Myrmeleon almohadarum</w:delText>
        </w:r>
        <w:r w:rsidDel="00F907ED">
          <w:delText xml:space="preserve"> constructed pits with diameters ranging from 40 to 50 mm, with maximum values reaching 80 mm, while </w:delText>
        </w:r>
        <w:r w:rsidDel="00F907ED">
          <w:rPr>
            <w:i/>
          </w:rPr>
          <w:delText>Myrmeleon hyalinus</w:delText>
        </w:r>
        <w:r w:rsidDel="00F907ED">
          <w:delText xml:space="preserve"> built slightly smaller pits (35–50 mm), occasionally reaching 60 mm. The duration of active pit-building was similar in both species, lasting approximately 10–15 days before gradually ceasing.</w:delText>
        </w:r>
      </w:del>
    </w:p>
    <w:p w14:paraId="0780B906" w14:textId="0EE372A1" w:rsidR="008C33CD" w:rsidDel="00F907ED" w:rsidRDefault="00000000">
      <w:pPr>
        <w:spacing w:before="240" w:after="240"/>
        <w:rPr>
          <w:del w:id="1474" w:author="John Jackson" w:date="2025-07-04T14:45:00Z" w16du:dateUtc="2025-07-04T12:45:00Z"/>
        </w:rPr>
      </w:pPr>
      <w:del w:id="1475" w:author="John Jackson" w:date="2025-07-04T14:45:00Z" w16du:dateUtc="2025-07-04T12:45:00Z">
        <w:r w:rsidDel="00F907ED">
          <w:delText xml:space="preserve">At 27°C, data were available only for </w:delText>
        </w:r>
        <w:r w:rsidDel="00F907ED">
          <w:rPr>
            <w:i/>
          </w:rPr>
          <w:delText>M. almohadarum</w:delText>
        </w:r>
        <w:r w:rsidDel="00F907ED">
          <w:delText xml:space="preserve">, where pit sizes remained within the range of 40–55 mm, with some reaching 60 mm. The duration of pit-building activity extended to 20–25 days, suggesting tolerance to this temperature regime. At 29°C, </w:delText>
        </w:r>
        <w:r w:rsidDel="00F907ED">
          <w:rPr>
            <w:i/>
          </w:rPr>
          <w:delText>M. hyalinus</w:delText>
        </w:r>
        <w:r w:rsidDel="00F907ED">
          <w:delText xml:space="preserve"> showed a reduction in pit size, with mean values not exceeding 45 mm, and activity duration shortened to 10–15 days. A similar trend was observed in </w:delText>
        </w:r>
        <w:r w:rsidDel="00F907ED">
          <w:rPr>
            <w:i/>
          </w:rPr>
          <w:delText>M. almohadarum</w:delText>
        </w:r>
        <w:r w:rsidDel="00F907ED">
          <w:delText xml:space="preserve"> at 33°C, where pits decreased in size (30–50 mm) and activity duration declined to 7–12 days. Under the fluctuating temperature regime (27–39°C), </w:delText>
        </w:r>
        <w:r w:rsidDel="00F907ED">
          <w:rPr>
            <w:i/>
          </w:rPr>
          <w:delText>M. almohadarum</w:delText>
        </w:r>
        <w:r w:rsidDel="00F907ED">
          <w:delText xml:space="preserve"> maintained pit sizes of 30–50 mm, with some reaching 70 mm. However, most individuals ceased pit-building before day 10.</w:delText>
        </w:r>
      </w:del>
    </w:p>
    <w:p w14:paraId="7046BD7F" w14:textId="2251656D" w:rsidR="008C33CD" w:rsidDel="00F907ED" w:rsidRDefault="00000000">
      <w:pPr>
        <w:spacing w:before="240" w:after="240"/>
        <w:rPr>
          <w:del w:id="1476" w:author="John Jackson" w:date="2025-07-04T14:45:00Z" w16du:dateUtc="2025-07-04T12:45:00Z"/>
        </w:rPr>
      </w:pPr>
      <w:del w:id="1477" w:author="John Jackson" w:date="2025-07-04T14:45:00Z" w16du:dateUtc="2025-07-04T12:45:00Z">
        <w:r w:rsidDel="00F907ED">
          <w:delText xml:space="preserve">A comparison of feeding behavior in </w:delText>
        </w:r>
        <w:r w:rsidDel="00F907ED">
          <w:rPr>
            <w:i/>
          </w:rPr>
          <w:delText>M. almohadarum</w:delText>
        </w:r>
        <w:r w:rsidDel="00F907ED">
          <w:delText xml:space="preserve"> under stable (27°C) and fluctuating (27–39°C) temperatures revealed differences in feeding patterns. Larvae at 27°C maintained consistent feeding activity, with only occasional fasting days. In contrast, larvae under fluctuating temperatures exhibited more irregular feeding patterns, often undergoing extended periods without feeding. This suggests that temperature variability may influence feeding behavior, potentially as an energy conservation strategy.</w:delText>
        </w:r>
      </w:del>
    </w:p>
    <w:p w14:paraId="64E09251" w14:textId="2C846D5F" w:rsidR="008C33CD" w:rsidDel="00F907ED" w:rsidRDefault="00000000">
      <w:pPr>
        <w:spacing w:before="240" w:after="240"/>
        <w:rPr>
          <w:del w:id="1478" w:author="John Jackson" w:date="2025-07-04T14:45:00Z" w16du:dateUtc="2025-07-04T12:45:00Z"/>
        </w:rPr>
      </w:pPr>
      <w:del w:id="1479" w:author="John Jackson" w:date="2025-07-04T14:45:00Z" w16du:dateUtc="2025-07-04T12:45:00Z">
        <w:r w:rsidDel="00F907ED">
          <w:delText>While these observations indicate potential behavioral adaptations to thermal stress, further analysis is needed to determine the statistical significance of these trends.</w:delText>
        </w:r>
      </w:del>
    </w:p>
    <w:p w14:paraId="165A1DE5" w14:textId="77777777" w:rsidR="008C33CD" w:rsidRDefault="00000000">
      <w:pPr>
        <w:pStyle w:val="Heading2"/>
        <w:keepNext w:val="0"/>
        <w:keepLines w:val="0"/>
        <w:spacing w:after="80"/>
        <w:rPr>
          <w:b/>
          <w:sz w:val="22"/>
          <w:szCs w:val="22"/>
        </w:rPr>
      </w:pPr>
      <w:bookmarkStart w:id="1480" w:name="_4tq89r5zln2a" w:colFirst="0" w:colLast="0"/>
      <w:bookmarkEnd w:id="1480"/>
      <w:r>
        <w:rPr>
          <w:b/>
          <w:sz w:val="22"/>
          <w:szCs w:val="22"/>
        </w:rPr>
        <w:t>Discussion</w:t>
      </w:r>
    </w:p>
    <w:p w14:paraId="1A39A652" w14:textId="77777777" w:rsidR="008C33CD" w:rsidRDefault="00000000">
      <w:pPr>
        <w:spacing w:before="240" w:after="240"/>
      </w:pPr>
      <w:r>
        <w:t xml:space="preserve">Temperature is a critical environmental factor influencing insect development, survival, and physiological traits (Ashbrook et al., 2024; Bagni et al., 2024; Nervo et al., 2021; Miler et al., 2020; Huey et al., 2012; </w:t>
      </w:r>
      <w:proofErr w:type="spellStart"/>
      <w:r>
        <w:t>Rotkopf</w:t>
      </w:r>
      <w:proofErr w:type="spellEnd"/>
      <w:r>
        <w:t xml:space="preserve"> et al., 2012; Adamo &amp; Lovett, 2011; Kingsolver &amp; Huey, 2008). Our study explored the effects of stable high temperatures (29°C, 33°C) and fluctuating conditions (27°C at night, 39°C during the day) on the life-history parameters of </w:t>
      </w:r>
      <w:proofErr w:type="spellStart"/>
      <w:r>
        <w:rPr>
          <w:i/>
        </w:rPr>
        <w:t>Myrmeleon</w:t>
      </w:r>
      <w:proofErr w:type="spellEnd"/>
      <w:r>
        <w:rPr>
          <w:i/>
        </w:rPr>
        <w:t xml:space="preserve"> </w:t>
      </w:r>
      <w:proofErr w:type="spellStart"/>
      <w:r>
        <w:rPr>
          <w:i/>
        </w:rPr>
        <w:t>almohadarum</w:t>
      </w:r>
      <w:proofErr w:type="spellEnd"/>
      <w:r>
        <w:t xml:space="preserve"> and </w:t>
      </w:r>
      <w:proofErr w:type="spellStart"/>
      <w:r>
        <w:rPr>
          <w:i/>
        </w:rPr>
        <w:t>Myrmeleon</w:t>
      </w:r>
      <w:proofErr w:type="spellEnd"/>
      <w:r>
        <w:rPr>
          <w:i/>
        </w:rPr>
        <w:t xml:space="preserve"> </w:t>
      </w:r>
      <w:proofErr w:type="spellStart"/>
      <w:r>
        <w:rPr>
          <w:i/>
        </w:rPr>
        <w:t>hyalinus</w:t>
      </w:r>
      <w:proofErr w:type="spellEnd"/>
      <w:r>
        <w:t xml:space="preserve"> larvae. The results suggest that temperature may influence key developmental and morphological traits in these species, with potential implications for their thermal tolerance and ecological adaptations.</w:t>
      </w:r>
    </w:p>
    <w:p w14:paraId="30AE603F" w14:textId="77777777" w:rsidR="008C33CD" w:rsidRDefault="00000000">
      <w:pPr>
        <w:spacing w:before="240" w:after="240"/>
      </w:pPr>
      <w:r>
        <w:t xml:space="preserve">In line with our first hypothesis, elevated temperatures were associated with a trend of reduced larval survival, particularly at 33°C, where the lowest survival rates were recorded for both </w:t>
      </w:r>
      <w:r>
        <w:rPr>
          <w:i/>
        </w:rPr>
        <w:t xml:space="preserve">M. </w:t>
      </w:r>
      <w:proofErr w:type="spellStart"/>
      <w:r>
        <w:rPr>
          <w:i/>
        </w:rPr>
        <w:t>almohadarum</w:t>
      </w:r>
      <w:proofErr w:type="spellEnd"/>
      <w:r>
        <w:t xml:space="preserve"> (66.67%) and </w:t>
      </w:r>
      <w:r>
        <w:rPr>
          <w:i/>
        </w:rPr>
        <w:t xml:space="preserve">M. </w:t>
      </w:r>
      <w:proofErr w:type="spellStart"/>
      <w:r>
        <w:rPr>
          <w:i/>
        </w:rPr>
        <w:t>hyalinus</w:t>
      </w:r>
      <w:proofErr w:type="spellEnd"/>
      <w:r>
        <w:t xml:space="preserve"> (62.79%). Although these differences were not statistically significant, they align with previous studies demonstrating the detrimental effects of thermal stress on larval survival in ectotherms (Bagni et al., 2024; Nervo et al., 2021; Beever et al., 2017; </w:t>
      </w:r>
      <w:proofErr w:type="spellStart"/>
      <w:r>
        <w:t>Rotkopf</w:t>
      </w:r>
      <w:proofErr w:type="spellEnd"/>
      <w:r>
        <w:t xml:space="preserve"> et al., 2012). The reduction in survival at high temperatures is likely due to increased physiological stress, including disrupted water balance and elevated metabolic demands, as observed in other insects (Miler et al., 2020; Lucas, 1985).</w:t>
      </w:r>
    </w:p>
    <w:p w14:paraId="2CAF1D2A" w14:textId="77777777" w:rsidR="008C33CD" w:rsidRDefault="00000000">
      <w:pPr>
        <w:spacing w:before="240" w:after="240"/>
      </w:pPr>
      <w:r>
        <w:t xml:space="preserve">Higher temperatures were also linked to accelerated development, supporting our second hypothesis. Larvae reared at 33°C developed faster than those at 25°C, with </w:t>
      </w:r>
      <w:r>
        <w:rPr>
          <w:i/>
        </w:rPr>
        <w:t xml:space="preserve">M. </w:t>
      </w:r>
      <w:proofErr w:type="spellStart"/>
      <w:r>
        <w:rPr>
          <w:i/>
        </w:rPr>
        <w:t>almohadarum</w:t>
      </w:r>
      <w:proofErr w:type="spellEnd"/>
      <w:r>
        <w:t xml:space="preserve"> completing larval development in an average of 14.5 ± 3.2 days—a ~30% reduction compared to 25°C—while </w:t>
      </w:r>
      <w:r>
        <w:rPr>
          <w:i/>
        </w:rPr>
        <w:t xml:space="preserve">M. </w:t>
      </w:r>
      <w:proofErr w:type="spellStart"/>
      <w:r>
        <w:rPr>
          <w:i/>
        </w:rPr>
        <w:t>hyalinus</w:t>
      </w:r>
      <w:proofErr w:type="spellEnd"/>
      <w:r>
        <w:t xml:space="preserve"> showed a similar pattern (12.8 ± 2.9 days). Interestingly, under the fluctuating temperature regime (27°C/39°C), development was also accelerated, but to a lesser extent than under stable high temperatures. These findings align with the general pattern observed in temperature-dependent development, where increased temperatures shorten development time in many insect species (Atkinson, 1994; </w:t>
      </w:r>
      <w:proofErr w:type="spellStart"/>
      <w:r>
        <w:t>Colinet</w:t>
      </w:r>
      <w:proofErr w:type="spellEnd"/>
      <w:r>
        <w:t xml:space="preserve"> et al., 2015; Karl et al., 2013; Kingsolver &amp; Huey, 2008).</w:t>
      </w:r>
    </w:p>
    <w:p w14:paraId="54FEAAA6" w14:textId="77777777" w:rsidR="008C33CD" w:rsidRDefault="00000000">
      <w:pPr>
        <w:spacing w:before="240" w:after="240"/>
      </w:pPr>
      <w:r>
        <w:lastRenderedPageBreak/>
        <w:t>According to the temperature–size rule (Atkinson, 1994), increased temperatures typically lead to faster development but result in smaller adult sizes. However, our results showed that body mass and size were largely maintained across temperature treatments, while forewing length exhibited a slight reduction at higher temperatures. Although we observed a negative correlation between temperature and wing length, this relationship was not statistically significant, suggesting that morphological plasticity in response to thermal stress may be limited. The ability to maintain body size despite high temperatures may reflect an adaptive strategy that ensures flight performance and reproductive success in these species.</w:t>
      </w:r>
    </w:p>
    <w:p w14:paraId="48E58CB4" w14:textId="77777777" w:rsidR="008C33CD" w:rsidRDefault="00000000">
      <w:pPr>
        <w:spacing w:before="240" w:after="240"/>
      </w:pPr>
      <w:r>
        <w:t xml:space="preserve">Interspecific differences in thermal tolerance were also apparent, partially supporting our third hypothesis. </w:t>
      </w:r>
      <w:r>
        <w:rPr>
          <w:i/>
        </w:rPr>
        <w:t xml:space="preserve">M. </w:t>
      </w:r>
      <w:proofErr w:type="spellStart"/>
      <w:r>
        <w:rPr>
          <w:i/>
        </w:rPr>
        <w:t>almohadarum</w:t>
      </w:r>
      <w:proofErr w:type="spellEnd"/>
      <w:r>
        <w:t xml:space="preserve"> showed relatively stable developmental patterns and a lower frequency of morphological abnormalities at high temperatures compared to </w:t>
      </w:r>
      <w:r>
        <w:rPr>
          <w:i/>
        </w:rPr>
        <w:t xml:space="preserve">M. </w:t>
      </w:r>
      <w:proofErr w:type="spellStart"/>
      <w:r>
        <w:rPr>
          <w:i/>
        </w:rPr>
        <w:t>hyalinus</w:t>
      </w:r>
      <w:proofErr w:type="spellEnd"/>
      <w:r>
        <w:t xml:space="preserve">. This pattern may indicate greater adaptation to arid environments, as </w:t>
      </w:r>
      <w:r>
        <w:rPr>
          <w:i/>
        </w:rPr>
        <w:t xml:space="preserve">M. </w:t>
      </w:r>
      <w:proofErr w:type="spellStart"/>
      <w:r>
        <w:rPr>
          <w:i/>
        </w:rPr>
        <w:t>almohadarum</w:t>
      </w:r>
      <w:proofErr w:type="spellEnd"/>
      <w:r>
        <w:t xml:space="preserve"> is primarily distributed in southern Spain and North Africa, where temperatures are generally higher. However, further studies are needed to confirm whether these differences are statistically significant and to better understand the underlying physiological mechanisms.</w:t>
      </w:r>
    </w:p>
    <w:p w14:paraId="2953AC89" w14:textId="77777777" w:rsidR="008C33CD" w:rsidRDefault="00000000">
      <w:pPr>
        <w:spacing w:before="240" w:after="240"/>
      </w:pPr>
      <w:r>
        <w:t xml:space="preserve">Larval </w:t>
      </w:r>
      <w:proofErr w:type="spellStart"/>
      <w:r>
        <w:t>behavior</w:t>
      </w:r>
      <w:proofErr w:type="spellEnd"/>
      <w:r>
        <w:t xml:space="preserve"> also varied across temperature regimes. At 25°C, </w:t>
      </w:r>
      <w:r>
        <w:rPr>
          <w:i/>
        </w:rPr>
        <w:t xml:space="preserve">M. </w:t>
      </w:r>
      <w:proofErr w:type="spellStart"/>
      <w:r>
        <w:rPr>
          <w:i/>
        </w:rPr>
        <w:t>almohadarum</w:t>
      </w:r>
      <w:proofErr w:type="spellEnd"/>
      <w:r>
        <w:t xml:space="preserve"> and </w:t>
      </w:r>
      <w:r>
        <w:rPr>
          <w:i/>
        </w:rPr>
        <w:t xml:space="preserve">M. </w:t>
      </w:r>
      <w:proofErr w:type="spellStart"/>
      <w:r>
        <w:rPr>
          <w:i/>
        </w:rPr>
        <w:t>hyalinus</w:t>
      </w:r>
      <w:proofErr w:type="spellEnd"/>
      <w:r>
        <w:t xml:space="preserve"> constructed pits of moderate sizes (40–50 mm and 35–50 mm, respectively), while at 33°C, pit size and activity duration declined. Under the fluctuating temperature regime (27–39°C), </w:t>
      </w:r>
      <w:r>
        <w:rPr>
          <w:i/>
        </w:rPr>
        <w:t xml:space="preserve">M. </w:t>
      </w:r>
      <w:proofErr w:type="spellStart"/>
      <w:r>
        <w:rPr>
          <w:i/>
        </w:rPr>
        <w:t>almohadarum</w:t>
      </w:r>
      <w:proofErr w:type="spellEnd"/>
      <w:r>
        <w:t xml:space="preserve"> showed slightly greater resilience, maintaining pit sizes comparable to those observed at 27°C. These trends are consistent with previous studies reporting reductions in pit size and feeding activity under thermal stress (</w:t>
      </w:r>
      <w:proofErr w:type="spellStart"/>
      <w:r>
        <w:t>Rotkopf</w:t>
      </w:r>
      <w:proofErr w:type="spellEnd"/>
      <w:r>
        <w:t xml:space="preserve"> et al., 2012; Scharf &amp; Ovadia, 2006; Lucas, 1985).</w:t>
      </w:r>
    </w:p>
    <w:p w14:paraId="0A0EC0C4" w14:textId="77777777" w:rsidR="008C33CD" w:rsidRDefault="00000000">
      <w:pPr>
        <w:spacing w:before="240" w:after="240"/>
      </w:pPr>
      <w:r>
        <w:t xml:space="preserve">Feeding </w:t>
      </w:r>
      <w:proofErr w:type="spellStart"/>
      <w:r>
        <w:t>behavior</w:t>
      </w:r>
      <w:proofErr w:type="spellEnd"/>
      <w:r>
        <w:t xml:space="preserve"> exhibited notable variation between stable (27°C) and fluctuating (27–39°C) conditions in </w:t>
      </w:r>
      <w:r>
        <w:rPr>
          <w:i/>
        </w:rPr>
        <w:t xml:space="preserve">M. </w:t>
      </w:r>
      <w:proofErr w:type="spellStart"/>
      <w:r>
        <w:rPr>
          <w:i/>
        </w:rPr>
        <w:t>almohadarum</w:t>
      </w:r>
      <w:proofErr w:type="spellEnd"/>
      <w:r>
        <w:t>. While larvae at 27°C maintained relatively stable feeding activity, those exposed to temperature fluctuations demonstrated more irregular feeding patterns, frequently experiencing extended periods of fasting. This irregularity may suggest a stress response or an energy conservation strategy to cope with unpredictable environmental conditions. Similar feeding adjustments have been observed in other ectotherms subjected to thermal fluctuations (</w:t>
      </w:r>
      <w:proofErr w:type="spellStart"/>
      <w:r>
        <w:t>Paaijmans</w:t>
      </w:r>
      <w:proofErr w:type="spellEnd"/>
      <w:r>
        <w:t xml:space="preserve"> et al., 2013; Lehmann et al., 2017).</w:t>
      </w:r>
    </w:p>
    <w:p w14:paraId="7305CD22" w14:textId="77777777" w:rsidR="008C33CD" w:rsidRDefault="00000000">
      <w:pPr>
        <w:spacing w:before="240" w:after="240"/>
      </w:pPr>
      <w:r>
        <w:t xml:space="preserve">Our fourth hypothesis predicted that high temperatures would lead to morphological abnormalities, particularly wing deformities. We observed an increase in the frequency of abnormalities at 33°C, where the proportion of normally developed individuals declined to 57.14% in </w:t>
      </w:r>
      <w:r>
        <w:rPr>
          <w:i/>
        </w:rPr>
        <w:t xml:space="preserve">M. </w:t>
      </w:r>
      <w:proofErr w:type="spellStart"/>
      <w:r>
        <w:rPr>
          <w:i/>
        </w:rPr>
        <w:t>hyalinus</w:t>
      </w:r>
      <w:proofErr w:type="spellEnd"/>
      <w:r>
        <w:t xml:space="preserve"> and 62.79% in </w:t>
      </w:r>
      <w:r>
        <w:rPr>
          <w:i/>
        </w:rPr>
        <w:t xml:space="preserve">M. </w:t>
      </w:r>
      <w:proofErr w:type="spellStart"/>
      <w:r>
        <w:rPr>
          <w:i/>
        </w:rPr>
        <w:t>almohadarum</w:t>
      </w:r>
      <w:proofErr w:type="spellEnd"/>
      <w:r>
        <w:t>, compared to 100% at 25°C. Although these trends were apparent, the differences were not statistically significant, suggesting that while thermal stress may contribute to developmental instability, other factors could also be at play.</w:t>
      </w:r>
    </w:p>
    <w:p w14:paraId="409B7874" w14:textId="77777777" w:rsidR="008C33CD" w:rsidRDefault="00000000">
      <w:pPr>
        <w:spacing w:before="240" w:after="240"/>
      </w:pPr>
      <w:r>
        <w:t>Interestingly, the fluctuating temperature regime (27–39°C) was associated with a lower frequency of morphological abnormalities (93.33% of individuals developed normally), suggesting that nighttime cooling may mitigate some of the negative effects of high daytime temperatures. This aligns with findings in other insect species, where thermal stress-induced abnormalities were reduced when individuals experienced periodic temperature relief (Thompson et al., 2017; Seiter &amp; Kingsolver, 2013). The potential for nighttime cooling to buffer against extreme daytime temperatures warrants further investigation, as it may have important implications for predicting species responses to climate change.</w:t>
      </w:r>
    </w:p>
    <w:p w14:paraId="2768D195" w14:textId="77777777" w:rsidR="008C33CD" w:rsidRDefault="00000000">
      <w:pPr>
        <w:spacing w:before="240" w:after="240"/>
      </w:pPr>
      <w:r>
        <w:t xml:space="preserve">The differential tolerance to thermal stress observed between the two antlion species may have significant ecological implications. </w:t>
      </w:r>
      <w:r>
        <w:rPr>
          <w:i/>
        </w:rPr>
        <w:t xml:space="preserve">M. </w:t>
      </w:r>
      <w:proofErr w:type="spellStart"/>
      <w:r>
        <w:rPr>
          <w:i/>
        </w:rPr>
        <w:t>almohadarum</w:t>
      </w:r>
      <w:proofErr w:type="spellEnd"/>
      <w:r>
        <w:t xml:space="preserve"> demonstrated greater resilience to extreme </w:t>
      </w:r>
      <w:r>
        <w:lastRenderedPageBreak/>
        <w:t xml:space="preserve">temperatures, which could provide a competitive advantage in arid environments and facilitate range expansion under global warming scenarios. In contrast, </w:t>
      </w:r>
      <w:r>
        <w:rPr>
          <w:i/>
        </w:rPr>
        <w:t xml:space="preserve">M. </w:t>
      </w:r>
      <w:proofErr w:type="spellStart"/>
      <w:r>
        <w:rPr>
          <w:i/>
        </w:rPr>
        <w:t>hyalinus</w:t>
      </w:r>
      <w:proofErr w:type="spellEnd"/>
      <w:r>
        <w:t>, which exhibited higher sensitivity to thermal stress, may be more vulnerable to climate change, potentially experiencing range contractions in regions with increasing heatwaves. These findings highlight the importance of considering species-specific responses when predicting the impacts of climate change on insect populations.</w:t>
      </w:r>
    </w:p>
    <w:p w14:paraId="7B3D19FE" w14:textId="77777777" w:rsidR="008C33CD" w:rsidRDefault="00000000">
      <w:pPr>
        <w:spacing w:before="240" w:after="240"/>
      </w:pPr>
      <w:r>
        <w:t xml:space="preserve">Phenotypic plasticity in ectotherms may not always be sufficient to ensure long-term adaptation to rising temperatures (Gunderson &amp; Stillman, 2015). Thus, future research should not only examine short-term physiological adaptations but also explore potential long-term shifts in species distribution and viability. Understanding the role of natural diurnal temperature fluctuations in mitigating thermal stress will be particularly important in assessing species resilience to climate change (Kellermann &amp; </w:t>
      </w:r>
      <w:proofErr w:type="spellStart"/>
      <w:r>
        <w:t>Heerwaarden</w:t>
      </w:r>
      <w:proofErr w:type="spellEnd"/>
      <w:r>
        <w:t>, 2019; Johansson et al., 2020; Suggitt et al., 2018).</w:t>
      </w:r>
    </w:p>
    <w:p w14:paraId="721B0F72" w14:textId="77777777" w:rsidR="008C33CD" w:rsidRDefault="00000000">
      <w:pPr>
        <w:pStyle w:val="Heading3"/>
        <w:keepNext w:val="0"/>
        <w:keepLines w:val="0"/>
        <w:spacing w:before="0" w:after="0"/>
        <w:rPr>
          <w:b/>
          <w:color w:val="000000"/>
          <w:sz w:val="22"/>
          <w:szCs w:val="22"/>
        </w:rPr>
      </w:pPr>
      <w:bookmarkStart w:id="1481" w:name="_2bn6wsx" w:colFirst="0" w:colLast="0"/>
      <w:bookmarkEnd w:id="1481"/>
      <w:r>
        <w:rPr>
          <w:b/>
          <w:color w:val="000000"/>
          <w:sz w:val="22"/>
          <w:szCs w:val="22"/>
        </w:rPr>
        <w:t>Acknowledgements</w:t>
      </w:r>
    </w:p>
    <w:p w14:paraId="132C7118" w14:textId="77777777" w:rsidR="008C33CD" w:rsidRDefault="00000000">
      <w:r>
        <w:t xml:space="preserve">This work was funded by the Consejo Superior de </w:t>
      </w:r>
      <w:proofErr w:type="spellStart"/>
      <w:r>
        <w:t>Investigaciones</w:t>
      </w:r>
      <w:proofErr w:type="spellEnd"/>
      <w:r>
        <w:t xml:space="preserve"> </w:t>
      </w:r>
      <w:proofErr w:type="spellStart"/>
      <w:r>
        <w:t>Científicas</w:t>
      </w:r>
      <w:proofErr w:type="spellEnd"/>
      <w:r>
        <w:t xml:space="preserve"> (CSIC) through the grant UCRAN20052. MP was additionally supported by the grant RYC2021-033192-I from MCIN/AEI/10.13039/501100011033 and by the “European Union </w:t>
      </w:r>
      <w:proofErr w:type="spellStart"/>
      <w:r>
        <w:t>NextGenerationEU</w:t>
      </w:r>
      <w:proofErr w:type="spellEnd"/>
      <w:r>
        <w:t>/PRTR”.</w:t>
      </w:r>
    </w:p>
    <w:p w14:paraId="2AFB4FC1" w14:textId="77777777" w:rsidR="008C33CD" w:rsidRDefault="008C33CD"/>
    <w:p w14:paraId="062F7523" w14:textId="77777777" w:rsidR="008C33CD" w:rsidRDefault="00000000">
      <w:pPr>
        <w:pStyle w:val="Heading3"/>
        <w:keepNext w:val="0"/>
        <w:keepLines w:val="0"/>
        <w:spacing w:before="0" w:after="0"/>
        <w:rPr>
          <w:b/>
          <w:color w:val="000000"/>
          <w:sz w:val="22"/>
          <w:szCs w:val="22"/>
        </w:rPr>
      </w:pPr>
      <w:bookmarkStart w:id="1482" w:name="_qsh70q" w:colFirst="0" w:colLast="0"/>
      <w:bookmarkEnd w:id="1482"/>
      <w:r>
        <w:rPr>
          <w:b/>
          <w:color w:val="000000"/>
          <w:sz w:val="22"/>
          <w:szCs w:val="22"/>
        </w:rPr>
        <w:t>References</w:t>
      </w:r>
    </w:p>
    <w:p w14:paraId="65AD60E8" w14:textId="77777777" w:rsidR="008C33CD" w:rsidRDefault="008C33CD">
      <w:pPr>
        <w:ind w:left="283" w:hanging="283"/>
        <w:rPr>
          <w:sz w:val="20"/>
          <w:szCs w:val="20"/>
        </w:rPr>
      </w:pPr>
    </w:p>
    <w:p w14:paraId="476B9007" w14:textId="77777777" w:rsidR="008C33CD" w:rsidRDefault="00000000">
      <w:pPr>
        <w:numPr>
          <w:ilvl w:val="0"/>
          <w:numId w:val="2"/>
        </w:numPr>
        <w:ind w:left="283" w:hanging="283"/>
        <w:rPr>
          <w:sz w:val="20"/>
          <w:szCs w:val="20"/>
        </w:rPr>
      </w:pPr>
      <w:r>
        <w:rPr>
          <w:sz w:val="20"/>
          <w:szCs w:val="20"/>
        </w:rPr>
        <w:t xml:space="preserve">Ábrahám, L. (2003). Temperature tolerance and predatory strategy of pit-building ant-lion larvae (Neuroptera: Myrmeleontidae). Acta </w:t>
      </w:r>
      <w:proofErr w:type="spellStart"/>
      <w:r>
        <w:rPr>
          <w:sz w:val="20"/>
          <w:szCs w:val="20"/>
        </w:rPr>
        <w:t>Phytopathologica</w:t>
      </w:r>
      <w:proofErr w:type="spellEnd"/>
      <w:r>
        <w:rPr>
          <w:sz w:val="20"/>
          <w:szCs w:val="20"/>
        </w:rPr>
        <w:t xml:space="preserve"> et </w:t>
      </w:r>
      <w:proofErr w:type="spellStart"/>
      <w:r>
        <w:rPr>
          <w:sz w:val="20"/>
          <w:szCs w:val="20"/>
        </w:rPr>
        <w:t>Entomologica</w:t>
      </w:r>
      <w:proofErr w:type="spellEnd"/>
      <w:r>
        <w:rPr>
          <w:sz w:val="20"/>
          <w:szCs w:val="20"/>
        </w:rPr>
        <w:t xml:space="preserve"> </w:t>
      </w:r>
      <w:proofErr w:type="spellStart"/>
      <w:r>
        <w:rPr>
          <w:sz w:val="20"/>
          <w:szCs w:val="20"/>
        </w:rPr>
        <w:t>Hungarica</w:t>
      </w:r>
      <w:proofErr w:type="spellEnd"/>
      <w:r>
        <w:rPr>
          <w:sz w:val="20"/>
          <w:szCs w:val="20"/>
        </w:rPr>
        <w:t>, 38(1–2), 167–179. https://doi.org/10.1556/APhyt.38.2003.1-2.19</w:t>
      </w:r>
    </w:p>
    <w:p w14:paraId="04813E07" w14:textId="77777777" w:rsidR="008C33CD" w:rsidRDefault="00000000">
      <w:pPr>
        <w:numPr>
          <w:ilvl w:val="0"/>
          <w:numId w:val="2"/>
        </w:numPr>
        <w:ind w:left="283" w:hanging="283"/>
        <w:rPr>
          <w:sz w:val="20"/>
          <w:szCs w:val="20"/>
        </w:rPr>
      </w:pPr>
      <w:r>
        <w:rPr>
          <w:sz w:val="20"/>
          <w:szCs w:val="20"/>
        </w:rPr>
        <w:t xml:space="preserve">Adamo, S. A., &amp; Lovett, M. M. E. (2011). Some like it hot: The effects of climate change on reproduction, immune function, and disease resistance in the cricket Gryllus </w:t>
      </w:r>
      <w:proofErr w:type="spellStart"/>
      <w:r>
        <w:rPr>
          <w:sz w:val="20"/>
          <w:szCs w:val="20"/>
        </w:rPr>
        <w:t>texensis</w:t>
      </w:r>
      <w:proofErr w:type="spellEnd"/>
      <w:r>
        <w:rPr>
          <w:sz w:val="20"/>
          <w:szCs w:val="20"/>
        </w:rPr>
        <w:t>. The Journal of Experimental Biology, 214(12), 1997–2004. https://doi.org/10.1242/jeb.056531</w:t>
      </w:r>
    </w:p>
    <w:p w14:paraId="6D355214" w14:textId="77777777" w:rsidR="008C33CD" w:rsidRDefault="00000000">
      <w:pPr>
        <w:numPr>
          <w:ilvl w:val="0"/>
          <w:numId w:val="2"/>
        </w:numPr>
        <w:ind w:left="283" w:hanging="283"/>
        <w:rPr>
          <w:sz w:val="20"/>
          <w:szCs w:val="20"/>
        </w:rPr>
      </w:pPr>
      <w:r w:rsidRPr="00395330">
        <w:rPr>
          <w:sz w:val="20"/>
          <w:szCs w:val="20"/>
          <w:lang w:val="es-ES"/>
          <w:rPrChange w:id="1483" w:author="John Jackson" w:date="2025-07-01T10:27:00Z" w16du:dateUtc="2025-07-01T08:27:00Z">
            <w:rPr>
              <w:sz w:val="20"/>
              <w:szCs w:val="20"/>
            </w:rPr>
          </w:rPrChange>
        </w:rPr>
        <w:t xml:space="preserve">Alcalay Y, </w:t>
      </w:r>
      <w:proofErr w:type="spellStart"/>
      <w:r w:rsidRPr="00395330">
        <w:rPr>
          <w:sz w:val="20"/>
          <w:szCs w:val="20"/>
          <w:lang w:val="es-ES"/>
          <w:rPrChange w:id="1484" w:author="John Jackson" w:date="2025-07-01T10:27:00Z" w16du:dateUtc="2025-07-01T08:27:00Z">
            <w:rPr>
              <w:sz w:val="20"/>
              <w:szCs w:val="20"/>
            </w:rPr>
          </w:rPrChange>
        </w:rPr>
        <w:t>Barkae</w:t>
      </w:r>
      <w:proofErr w:type="spellEnd"/>
      <w:r w:rsidRPr="00395330">
        <w:rPr>
          <w:sz w:val="20"/>
          <w:szCs w:val="20"/>
          <w:lang w:val="es-ES"/>
          <w:rPrChange w:id="1485" w:author="John Jackson" w:date="2025-07-01T10:27:00Z" w16du:dateUtc="2025-07-01T08:27:00Z">
            <w:rPr>
              <w:sz w:val="20"/>
              <w:szCs w:val="20"/>
            </w:rPr>
          </w:rPrChange>
        </w:rPr>
        <w:t xml:space="preserve"> ED, </w:t>
      </w:r>
      <w:proofErr w:type="spellStart"/>
      <w:r w:rsidRPr="00395330">
        <w:rPr>
          <w:sz w:val="20"/>
          <w:szCs w:val="20"/>
          <w:lang w:val="es-ES"/>
          <w:rPrChange w:id="1486" w:author="John Jackson" w:date="2025-07-01T10:27:00Z" w16du:dateUtc="2025-07-01T08:27:00Z">
            <w:rPr>
              <w:sz w:val="20"/>
              <w:szCs w:val="20"/>
            </w:rPr>
          </w:rPrChange>
        </w:rPr>
        <w:t>Ovadia</w:t>
      </w:r>
      <w:proofErr w:type="spellEnd"/>
      <w:r w:rsidRPr="00395330">
        <w:rPr>
          <w:sz w:val="20"/>
          <w:szCs w:val="20"/>
          <w:lang w:val="es-ES"/>
          <w:rPrChange w:id="1487" w:author="John Jackson" w:date="2025-07-01T10:27:00Z" w16du:dateUtc="2025-07-01T08:27:00Z">
            <w:rPr>
              <w:sz w:val="20"/>
              <w:szCs w:val="20"/>
            </w:rPr>
          </w:rPrChange>
        </w:rPr>
        <w:t xml:space="preserve"> O, </w:t>
      </w:r>
      <w:proofErr w:type="spellStart"/>
      <w:r w:rsidRPr="00395330">
        <w:rPr>
          <w:sz w:val="20"/>
          <w:szCs w:val="20"/>
          <w:lang w:val="es-ES"/>
          <w:rPrChange w:id="1488" w:author="John Jackson" w:date="2025-07-01T10:27:00Z" w16du:dateUtc="2025-07-01T08:27:00Z">
            <w:rPr>
              <w:sz w:val="20"/>
              <w:szCs w:val="20"/>
            </w:rPr>
          </w:rPrChange>
        </w:rPr>
        <w:t>Scharf</w:t>
      </w:r>
      <w:proofErr w:type="spellEnd"/>
      <w:r w:rsidRPr="00395330">
        <w:rPr>
          <w:sz w:val="20"/>
          <w:szCs w:val="20"/>
          <w:lang w:val="es-ES"/>
          <w:rPrChange w:id="1489" w:author="John Jackson" w:date="2025-07-01T10:27:00Z" w16du:dateUtc="2025-07-01T08:27:00Z">
            <w:rPr>
              <w:sz w:val="20"/>
              <w:szCs w:val="20"/>
            </w:rPr>
          </w:rPrChange>
        </w:rPr>
        <w:t xml:space="preserve"> I. 2014. </w:t>
      </w:r>
      <w:r>
        <w:rPr>
          <w:sz w:val="20"/>
          <w:szCs w:val="20"/>
        </w:rPr>
        <w:t xml:space="preserve">Consequences of the instar stage for </w:t>
      </w:r>
      <w:proofErr w:type="spellStart"/>
      <w:r>
        <w:rPr>
          <w:sz w:val="20"/>
          <w:szCs w:val="20"/>
        </w:rPr>
        <w:t>behavior</w:t>
      </w:r>
      <w:proofErr w:type="spellEnd"/>
      <w:r>
        <w:rPr>
          <w:sz w:val="20"/>
          <w:szCs w:val="20"/>
        </w:rPr>
        <w:t xml:space="preserve"> in a pit-building antlion. </w:t>
      </w:r>
      <w:proofErr w:type="spellStart"/>
      <w:r>
        <w:rPr>
          <w:sz w:val="20"/>
          <w:szCs w:val="20"/>
        </w:rPr>
        <w:t>Behav</w:t>
      </w:r>
      <w:proofErr w:type="spellEnd"/>
      <w:r>
        <w:rPr>
          <w:sz w:val="20"/>
          <w:szCs w:val="20"/>
        </w:rPr>
        <w:t xml:space="preserve"> Processes. 103:105–111.</w:t>
      </w:r>
    </w:p>
    <w:p w14:paraId="319ACAAB" w14:textId="77777777" w:rsidR="008C33CD" w:rsidRDefault="00000000">
      <w:pPr>
        <w:numPr>
          <w:ilvl w:val="0"/>
          <w:numId w:val="2"/>
        </w:numPr>
        <w:ind w:left="283" w:hanging="283"/>
        <w:rPr>
          <w:sz w:val="20"/>
          <w:szCs w:val="20"/>
        </w:rPr>
      </w:pPr>
      <w:r>
        <w:rPr>
          <w:sz w:val="20"/>
          <w:szCs w:val="20"/>
        </w:rPr>
        <w:t>Andrew NR, Hart RA, Jung MP, Hemmings Z, Terblanche JS. 2013. Can temperate insects take the heat? A case study of the physiological and behavioural responses in a common ant, Iridomyrmex purpureus (Formicidae), with potential climate change. J Insect Physiol. 59:870–880.</w:t>
      </w:r>
    </w:p>
    <w:p w14:paraId="1A5DD046" w14:textId="77777777" w:rsidR="008C33CD" w:rsidRDefault="00000000">
      <w:pPr>
        <w:numPr>
          <w:ilvl w:val="0"/>
          <w:numId w:val="2"/>
        </w:numPr>
        <w:ind w:left="283" w:hanging="283"/>
        <w:rPr>
          <w:sz w:val="20"/>
          <w:szCs w:val="20"/>
        </w:rPr>
      </w:pPr>
      <w:r>
        <w:rPr>
          <w:sz w:val="20"/>
          <w:szCs w:val="20"/>
        </w:rPr>
        <w:t>Ashbrook, A. R., Feder, J. L., Bennett, G. W., Ginzel, M. D., &amp; Gondhalekar, A. D. (2024). Lethal and sublethal heat-exposure of bed bugs (Cimex lectularius L.) causes alarm pheromone emission and elicits a movement response in nearby recipients. Scientific Reports, 14, 8555</w:t>
      </w:r>
    </w:p>
    <w:p w14:paraId="1C0BD237" w14:textId="77777777" w:rsidR="008C33CD" w:rsidRDefault="00000000">
      <w:pPr>
        <w:numPr>
          <w:ilvl w:val="0"/>
          <w:numId w:val="2"/>
        </w:numPr>
        <w:ind w:left="283" w:hanging="283"/>
        <w:rPr>
          <w:sz w:val="20"/>
          <w:szCs w:val="20"/>
        </w:rPr>
      </w:pPr>
      <w:r>
        <w:rPr>
          <w:sz w:val="20"/>
          <w:szCs w:val="20"/>
        </w:rPr>
        <w:t>Ashbrook, O. R., Zambon, I., Dierickx, E. G., et al. (2024). Physiological responses of insects to temperature extremes: Mechanisms, adaptation, and evolutionary trade-offs. Journal of Experimental Biology, 227(3), jeb245376. https://doi.org/10.1242/jeb.245376</w:t>
      </w:r>
    </w:p>
    <w:p w14:paraId="0C8C5815" w14:textId="77777777" w:rsidR="008C33CD" w:rsidRDefault="00000000">
      <w:pPr>
        <w:numPr>
          <w:ilvl w:val="0"/>
          <w:numId w:val="2"/>
        </w:numPr>
        <w:ind w:left="283" w:hanging="283"/>
        <w:rPr>
          <w:sz w:val="20"/>
          <w:szCs w:val="20"/>
        </w:rPr>
      </w:pPr>
      <w:r>
        <w:rPr>
          <w:sz w:val="20"/>
          <w:szCs w:val="20"/>
        </w:rPr>
        <w:t>Atkinson, D. (1994). Temperature and organism size: A biological law for ectotherms? Advances in Ecological Research, 25, 1–58. https://doi.org/10.1016/S0065-2504(08)60212-3</w:t>
      </w:r>
    </w:p>
    <w:p w14:paraId="7F1BD7C5" w14:textId="77777777" w:rsidR="008C33CD" w:rsidRDefault="00000000">
      <w:pPr>
        <w:numPr>
          <w:ilvl w:val="0"/>
          <w:numId w:val="2"/>
        </w:numPr>
        <w:ind w:left="283" w:hanging="283"/>
        <w:rPr>
          <w:sz w:val="20"/>
          <w:szCs w:val="20"/>
        </w:rPr>
      </w:pPr>
      <w:r>
        <w:rPr>
          <w:sz w:val="20"/>
          <w:szCs w:val="20"/>
        </w:rPr>
        <w:t xml:space="preserve">Ayres, M. P., &amp; Scriber, J. M. (1994). Local adaptation to regional climates in Papilio canadensis (Lepidoptera: </w:t>
      </w:r>
      <w:proofErr w:type="spellStart"/>
      <w:r>
        <w:rPr>
          <w:sz w:val="20"/>
          <w:szCs w:val="20"/>
        </w:rPr>
        <w:t>Papilionidae</w:t>
      </w:r>
      <w:proofErr w:type="spellEnd"/>
      <w:r>
        <w:rPr>
          <w:sz w:val="20"/>
          <w:szCs w:val="20"/>
        </w:rPr>
        <w:t>). Ecological Monographs, 64(4), 465-482. https://doi.org/10.2307/2937146</w:t>
      </w:r>
    </w:p>
    <w:p w14:paraId="6A319EF8" w14:textId="77777777" w:rsidR="008C33CD" w:rsidRDefault="00000000">
      <w:pPr>
        <w:numPr>
          <w:ilvl w:val="0"/>
          <w:numId w:val="2"/>
        </w:numPr>
        <w:ind w:left="283" w:hanging="283"/>
        <w:rPr>
          <w:sz w:val="20"/>
          <w:szCs w:val="20"/>
        </w:rPr>
      </w:pPr>
      <w:r w:rsidRPr="00395330">
        <w:rPr>
          <w:sz w:val="20"/>
          <w:szCs w:val="20"/>
          <w:lang w:val="es-ES"/>
          <w:rPrChange w:id="1490" w:author="John Jackson" w:date="2025-07-01T10:27:00Z" w16du:dateUtc="2025-07-01T08:27:00Z">
            <w:rPr>
              <w:sz w:val="20"/>
              <w:szCs w:val="20"/>
            </w:rPr>
          </w:rPrChange>
        </w:rPr>
        <w:t xml:space="preserve">Badano, D., and R. A. </w:t>
      </w:r>
      <w:proofErr w:type="spellStart"/>
      <w:r w:rsidRPr="00395330">
        <w:rPr>
          <w:sz w:val="20"/>
          <w:szCs w:val="20"/>
          <w:lang w:val="es-ES"/>
          <w:rPrChange w:id="1491" w:author="John Jackson" w:date="2025-07-01T10:27:00Z" w16du:dateUtc="2025-07-01T08:27:00Z">
            <w:rPr>
              <w:sz w:val="20"/>
              <w:szCs w:val="20"/>
            </w:rPr>
          </w:rPrChange>
        </w:rPr>
        <w:t>Pantaleoni</w:t>
      </w:r>
      <w:proofErr w:type="spellEnd"/>
      <w:r w:rsidRPr="00395330">
        <w:rPr>
          <w:sz w:val="20"/>
          <w:szCs w:val="20"/>
          <w:lang w:val="es-ES"/>
          <w:rPrChange w:id="1492" w:author="John Jackson" w:date="2025-07-01T10:27:00Z" w16du:dateUtc="2025-07-01T08:27:00Z">
            <w:rPr>
              <w:sz w:val="20"/>
              <w:szCs w:val="20"/>
            </w:rPr>
          </w:rPrChange>
        </w:rPr>
        <w:t xml:space="preserve">. </w:t>
      </w:r>
      <w:r>
        <w:rPr>
          <w:sz w:val="20"/>
          <w:szCs w:val="20"/>
        </w:rPr>
        <w:t>2014. The Larvae of European Myrmeleontidae (Neuroptera). Zootaxa 3762(1): 1. https://doi.org/10.11646/zootaxa.3762.1.1.</w:t>
      </w:r>
    </w:p>
    <w:p w14:paraId="0CAC7A6C" w14:textId="77777777" w:rsidR="008C33CD" w:rsidRDefault="00000000">
      <w:pPr>
        <w:numPr>
          <w:ilvl w:val="0"/>
          <w:numId w:val="2"/>
        </w:numPr>
        <w:ind w:left="283" w:hanging="283"/>
        <w:rPr>
          <w:sz w:val="20"/>
          <w:szCs w:val="20"/>
        </w:rPr>
      </w:pPr>
      <w:r w:rsidRPr="00395330">
        <w:rPr>
          <w:sz w:val="20"/>
          <w:szCs w:val="20"/>
          <w:lang w:val="es-ES"/>
          <w:rPrChange w:id="1493" w:author="John Jackson" w:date="2025-07-01T10:27:00Z" w16du:dateUtc="2025-07-01T08:27:00Z">
            <w:rPr>
              <w:sz w:val="20"/>
              <w:szCs w:val="20"/>
            </w:rPr>
          </w:rPrChange>
        </w:rPr>
        <w:t xml:space="preserve">Badano, D., F. Acevedo, R. A. </w:t>
      </w:r>
      <w:proofErr w:type="spellStart"/>
      <w:r w:rsidRPr="00395330">
        <w:rPr>
          <w:sz w:val="20"/>
          <w:szCs w:val="20"/>
          <w:lang w:val="es-ES"/>
          <w:rPrChange w:id="1494" w:author="John Jackson" w:date="2025-07-01T10:27:00Z" w16du:dateUtc="2025-07-01T08:27:00Z">
            <w:rPr>
              <w:sz w:val="20"/>
              <w:szCs w:val="20"/>
            </w:rPr>
          </w:rPrChange>
        </w:rPr>
        <w:t>Pantaleoni</w:t>
      </w:r>
      <w:proofErr w:type="spellEnd"/>
      <w:r w:rsidRPr="00395330">
        <w:rPr>
          <w:sz w:val="20"/>
          <w:szCs w:val="20"/>
          <w:lang w:val="es-ES"/>
          <w:rPrChange w:id="1495" w:author="John Jackson" w:date="2025-07-01T10:27:00Z" w16du:dateUtc="2025-07-01T08:27:00Z">
            <w:rPr>
              <w:sz w:val="20"/>
              <w:szCs w:val="20"/>
            </w:rPr>
          </w:rPrChange>
        </w:rPr>
        <w:t xml:space="preserve">, and V. J. Monserrat. </w:t>
      </w:r>
      <w:r>
        <w:rPr>
          <w:sz w:val="20"/>
          <w:szCs w:val="20"/>
        </w:rPr>
        <w:t xml:space="preserve">2016. </w:t>
      </w:r>
      <w:proofErr w:type="spellStart"/>
      <w:r>
        <w:rPr>
          <w:sz w:val="20"/>
          <w:szCs w:val="20"/>
        </w:rPr>
        <w:t>Myrmeleon</w:t>
      </w:r>
      <w:proofErr w:type="spellEnd"/>
      <w:r>
        <w:rPr>
          <w:sz w:val="20"/>
          <w:szCs w:val="20"/>
        </w:rPr>
        <w:t xml:space="preserve"> </w:t>
      </w:r>
      <w:proofErr w:type="spellStart"/>
      <w:r>
        <w:rPr>
          <w:sz w:val="20"/>
          <w:szCs w:val="20"/>
        </w:rPr>
        <w:t>almohadarum</w:t>
      </w:r>
      <w:proofErr w:type="spellEnd"/>
      <w:r>
        <w:rPr>
          <w:sz w:val="20"/>
          <w:szCs w:val="20"/>
        </w:rPr>
        <w:t xml:space="preserve"> sp. </w:t>
      </w:r>
      <w:proofErr w:type="spellStart"/>
      <w:r>
        <w:rPr>
          <w:sz w:val="20"/>
          <w:szCs w:val="20"/>
        </w:rPr>
        <w:t>nov.</w:t>
      </w:r>
      <w:proofErr w:type="spellEnd"/>
      <w:r>
        <w:rPr>
          <w:sz w:val="20"/>
          <w:szCs w:val="20"/>
        </w:rPr>
        <w:t>, from Spain and North Africa, with Description of the Larva (Neuroptera Myrmeleontidae). Zootaxa 4196(2): 210. https://doi.org/10.11646/zootaxa.4196.2.2.</w:t>
      </w:r>
    </w:p>
    <w:p w14:paraId="4FE12B0B" w14:textId="77777777" w:rsidR="008C33CD" w:rsidRDefault="00000000">
      <w:pPr>
        <w:numPr>
          <w:ilvl w:val="0"/>
          <w:numId w:val="2"/>
        </w:numPr>
        <w:ind w:left="283" w:hanging="283"/>
        <w:rPr>
          <w:sz w:val="20"/>
          <w:szCs w:val="20"/>
        </w:rPr>
      </w:pPr>
      <w:r>
        <w:rPr>
          <w:sz w:val="20"/>
          <w:szCs w:val="20"/>
        </w:rPr>
        <w:t xml:space="preserve">Bagni, T., </w:t>
      </w:r>
      <w:proofErr w:type="spellStart"/>
      <w:r>
        <w:rPr>
          <w:sz w:val="20"/>
          <w:szCs w:val="20"/>
        </w:rPr>
        <w:t>Siaussat</w:t>
      </w:r>
      <w:proofErr w:type="spellEnd"/>
      <w:r>
        <w:rPr>
          <w:sz w:val="20"/>
          <w:szCs w:val="20"/>
        </w:rPr>
        <w:t xml:space="preserve">, D., Maria, A., Fuentes, A., </w:t>
      </w:r>
      <w:proofErr w:type="spellStart"/>
      <w:r>
        <w:rPr>
          <w:sz w:val="20"/>
          <w:szCs w:val="20"/>
        </w:rPr>
        <w:t>Couzi</w:t>
      </w:r>
      <w:proofErr w:type="spellEnd"/>
      <w:r>
        <w:rPr>
          <w:sz w:val="20"/>
          <w:szCs w:val="20"/>
        </w:rPr>
        <w:t>, P., &amp; Massot, M. (2024). Fitness under high temperatures is overestimated when daily thermal fluctuation is ignored. Journal of Thermal Biology, 119, 103806. https://doi.org/10.1016/j.jtherbio.2024.103806</w:t>
      </w:r>
    </w:p>
    <w:p w14:paraId="0C3D2C7A" w14:textId="77777777" w:rsidR="008C33CD" w:rsidRDefault="00000000">
      <w:pPr>
        <w:numPr>
          <w:ilvl w:val="0"/>
          <w:numId w:val="2"/>
        </w:numPr>
        <w:ind w:left="283" w:hanging="283"/>
        <w:rPr>
          <w:sz w:val="20"/>
          <w:szCs w:val="20"/>
        </w:rPr>
      </w:pPr>
      <w:r>
        <w:rPr>
          <w:sz w:val="20"/>
          <w:szCs w:val="20"/>
        </w:rPr>
        <w:t xml:space="preserve">Baranov, V., Jourdan, J., </w:t>
      </w:r>
      <w:proofErr w:type="spellStart"/>
      <w:r>
        <w:rPr>
          <w:sz w:val="20"/>
          <w:szCs w:val="20"/>
        </w:rPr>
        <w:t>Pilotto</w:t>
      </w:r>
      <w:proofErr w:type="spellEnd"/>
      <w:r>
        <w:rPr>
          <w:sz w:val="20"/>
          <w:szCs w:val="20"/>
        </w:rPr>
        <w:t>, F., Wagner, R., &amp; Haase, P. (2020). Complex and nonlinear climate-driven changes in freshwater insect communities over 42 years. Conservation Biology, 34, 1241–1251. https://doi.org/10.1111/cobi.13495</w:t>
      </w:r>
    </w:p>
    <w:p w14:paraId="21DFF1E1" w14:textId="77777777" w:rsidR="008C33CD" w:rsidRDefault="00000000">
      <w:pPr>
        <w:numPr>
          <w:ilvl w:val="0"/>
          <w:numId w:val="2"/>
        </w:numPr>
        <w:ind w:left="283" w:hanging="283"/>
        <w:rPr>
          <w:sz w:val="20"/>
          <w:szCs w:val="20"/>
        </w:rPr>
      </w:pPr>
      <w:r>
        <w:rPr>
          <w:sz w:val="20"/>
          <w:szCs w:val="20"/>
        </w:rPr>
        <w:lastRenderedPageBreak/>
        <w:t xml:space="preserve">Beever, E. A., Hall, L. E., Varner, J., Loosen, A. E., Dunham, J. B., Gahl, M. K., Smith, F. A., &amp; Lawler, J. J. (2017). </w:t>
      </w:r>
      <w:proofErr w:type="spellStart"/>
      <w:r>
        <w:rPr>
          <w:sz w:val="20"/>
          <w:szCs w:val="20"/>
        </w:rPr>
        <w:t>Behavioral</w:t>
      </w:r>
      <w:proofErr w:type="spellEnd"/>
      <w:r>
        <w:rPr>
          <w:sz w:val="20"/>
          <w:szCs w:val="20"/>
        </w:rPr>
        <w:t xml:space="preserve"> flexibility as a mechanism for coping with climate change. Frontiers in Ecology and the Environment, 15(6), 299–308. https://doi.org/10.1002/fee.1502</w:t>
      </w:r>
    </w:p>
    <w:p w14:paraId="274F0900" w14:textId="77777777" w:rsidR="008C33CD" w:rsidRDefault="00000000">
      <w:pPr>
        <w:numPr>
          <w:ilvl w:val="0"/>
          <w:numId w:val="2"/>
        </w:numPr>
        <w:ind w:left="283" w:hanging="283"/>
        <w:rPr>
          <w:sz w:val="20"/>
          <w:szCs w:val="20"/>
        </w:rPr>
      </w:pPr>
      <w:r>
        <w:rPr>
          <w:sz w:val="20"/>
          <w:szCs w:val="20"/>
        </w:rPr>
        <w:t xml:space="preserve">Bennett S, Duarte CM, </w:t>
      </w:r>
      <w:proofErr w:type="spellStart"/>
      <w:r>
        <w:rPr>
          <w:sz w:val="20"/>
          <w:szCs w:val="20"/>
        </w:rPr>
        <w:t>Marbà</w:t>
      </w:r>
      <w:proofErr w:type="spellEnd"/>
      <w:r>
        <w:rPr>
          <w:sz w:val="20"/>
          <w:szCs w:val="20"/>
        </w:rPr>
        <w:t xml:space="preserve"> N, Wernberg T. 2019. Integrating </w:t>
      </w:r>
      <w:proofErr w:type="spellStart"/>
      <w:r>
        <w:rPr>
          <w:sz w:val="20"/>
          <w:szCs w:val="20"/>
        </w:rPr>
        <w:t>withinspecies</w:t>
      </w:r>
      <w:proofErr w:type="spellEnd"/>
      <w:r>
        <w:rPr>
          <w:sz w:val="20"/>
          <w:szCs w:val="20"/>
        </w:rPr>
        <w:t xml:space="preserve"> variation in thermal physiology into climate change ecology. </w:t>
      </w:r>
      <w:proofErr w:type="spellStart"/>
      <w:r>
        <w:rPr>
          <w:sz w:val="20"/>
          <w:szCs w:val="20"/>
        </w:rPr>
        <w:t>Philos</w:t>
      </w:r>
      <w:proofErr w:type="spellEnd"/>
      <w:r>
        <w:rPr>
          <w:sz w:val="20"/>
          <w:szCs w:val="20"/>
        </w:rPr>
        <w:t xml:space="preserve"> Trans R Soc Lond B </w:t>
      </w:r>
      <w:proofErr w:type="spellStart"/>
      <w:r>
        <w:rPr>
          <w:sz w:val="20"/>
          <w:szCs w:val="20"/>
        </w:rPr>
        <w:t>Biol</w:t>
      </w:r>
      <w:proofErr w:type="spellEnd"/>
      <w:r>
        <w:rPr>
          <w:sz w:val="20"/>
          <w:szCs w:val="20"/>
        </w:rPr>
        <w:t xml:space="preserve"> Sci. 374:20180550.</w:t>
      </w:r>
    </w:p>
    <w:p w14:paraId="1E190AB0" w14:textId="77777777" w:rsidR="008C33CD" w:rsidRDefault="00000000">
      <w:pPr>
        <w:numPr>
          <w:ilvl w:val="0"/>
          <w:numId w:val="2"/>
        </w:numPr>
        <w:ind w:left="283" w:hanging="283"/>
        <w:rPr>
          <w:sz w:val="20"/>
          <w:szCs w:val="20"/>
        </w:rPr>
      </w:pPr>
      <w:r>
        <w:rPr>
          <w:sz w:val="20"/>
          <w:szCs w:val="20"/>
        </w:rPr>
        <w:t>Boggs, C. L. 2016. “The Fingerprints of Global Climate Change on Insect Populations.” Current Opinion in Insect Science 17: 69–73.</w:t>
      </w:r>
    </w:p>
    <w:p w14:paraId="41BBB291" w14:textId="77777777" w:rsidR="008C33CD" w:rsidRDefault="00000000">
      <w:pPr>
        <w:numPr>
          <w:ilvl w:val="0"/>
          <w:numId w:val="2"/>
        </w:numPr>
        <w:ind w:left="283" w:hanging="283"/>
        <w:rPr>
          <w:sz w:val="20"/>
          <w:szCs w:val="20"/>
        </w:rPr>
      </w:pPr>
      <w:r>
        <w:rPr>
          <w:sz w:val="20"/>
          <w:szCs w:val="20"/>
        </w:rPr>
        <w:t>Bowler, K., &amp; Terblanche, J. S. (2008). Insect thermal tolerance: What is the role of ontogeny, ageing and senescence? Biological Reviews, 83, 339–355.</w:t>
      </w:r>
    </w:p>
    <w:p w14:paraId="58BE3A18" w14:textId="77777777" w:rsidR="008C33CD" w:rsidRDefault="00000000">
      <w:pPr>
        <w:numPr>
          <w:ilvl w:val="0"/>
          <w:numId w:val="2"/>
        </w:numPr>
        <w:ind w:left="283" w:hanging="283"/>
        <w:rPr>
          <w:sz w:val="20"/>
          <w:szCs w:val="20"/>
        </w:rPr>
      </w:pPr>
      <w:r>
        <w:rPr>
          <w:sz w:val="20"/>
          <w:szCs w:val="20"/>
        </w:rPr>
        <w:t xml:space="preserve">Buchholz R, </w:t>
      </w:r>
      <w:proofErr w:type="spellStart"/>
      <w:r>
        <w:rPr>
          <w:sz w:val="20"/>
          <w:szCs w:val="20"/>
        </w:rPr>
        <w:t>Banusiewicz</w:t>
      </w:r>
      <w:proofErr w:type="spellEnd"/>
      <w:r>
        <w:rPr>
          <w:sz w:val="20"/>
          <w:szCs w:val="20"/>
        </w:rPr>
        <w:t xml:space="preserve"> JD, Burgess S, Crocker-Buta S, Eveland L, Fuller L. 2019. Behavioural research priorities for the study of animal response to climate change. Anim </w:t>
      </w:r>
      <w:proofErr w:type="spellStart"/>
      <w:r>
        <w:rPr>
          <w:sz w:val="20"/>
          <w:szCs w:val="20"/>
        </w:rPr>
        <w:t>Behav</w:t>
      </w:r>
      <w:proofErr w:type="spellEnd"/>
      <w:r>
        <w:rPr>
          <w:sz w:val="20"/>
          <w:szCs w:val="20"/>
        </w:rPr>
        <w:t>. 150:127–137.</w:t>
      </w:r>
    </w:p>
    <w:p w14:paraId="14C78742" w14:textId="77777777" w:rsidR="008C33CD" w:rsidRDefault="00000000">
      <w:pPr>
        <w:numPr>
          <w:ilvl w:val="0"/>
          <w:numId w:val="2"/>
        </w:numPr>
        <w:ind w:left="283" w:hanging="283"/>
        <w:rPr>
          <w:sz w:val="20"/>
          <w:szCs w:val="20"/>
        </w:rPr>
      </w:pPr>
      <w:r>
        <w:rPr>
          <w:sz w:val="20"/>
          <w:szCs w:val="20"/>
        </w:rPr>
        <w:t xml:space="preserve">Cain, M. L. (1987). Prey capture </w:t>
      </w:r>
      <w:proofErr w:type="spellStart"/>
      <w:r>
        <w:rPr>
          <w:sz w:val="20"/>
          <w:szCs w:val="20"/>
        </w:rPr>
        <w:t>behavior</w:t>
      </w:r>
      <w:proofErr w:type="spellEnd"/>
      <w:r>
        <w:rPr>
          <w:sz w:val="20"/>
          <w:szCs w:val="20"/>
        </w:rPr>
        <w:t xml:space="preserve"> and diel movement of </w:t>
      </w:r>
      <w:proofErr w:type="spellStart"/>
      <w:r>
        <w:rPr>
          <w:sz w:val="20"/>
          <w:szCs w:val="20"/>
        </w:rPr>
        <w:t>Brachynemurus</w:t>
      </w:r>
      <w:proofErr w:type="spellEnd"/>
      <w:r>
        <w:rPr>
          <w:sz w:val="20"/>
          <w:szCs w:val="20"/>
        </w:rPr>
        <w:t xml:space="preserve"> (Neuroptera: Myrmeleontidae) antlion larvae in South Central Florida. Florida Entomologist, 70(3), 397–400. https://doi.org/10.2307/3495074</w:t>
      </w:r>
    </w:p>
    <w:p w14:paraId="459CAEF7" w14:textId="77777777" w:rsidR="008C33CD" w:rsidRDefault="00000000">
      <w:pPr>
        <w:numPr>
          <w:ilvl w:val="0"/>
          <w:numId w:val="2"/>
        </w:numPr>
        <w:ind w:left="283" w:hanging="283"/>
        <w:rPr>
          <w:sz w:val="20"/>
          <w:szCs w:val="20"/>
        </w:rPr>
      </w:pPr>
      <w:r>
        <w:rPr>
          <w:sz w:val="20"/>
          <w:szCs w:val="20"/>
        </w:rPr>
        <w:t xml:space="preserve">Chapman SC, Watkins NW, </w:t>
      </w:r>
      <w:proofErr w:type="spellStart"/>
      <w:r>
        <w:rPr>
          <w:sz w:val="20"/>
          <w:szCs w:val="20"/>
        </w:rPr>
        <w:t>Stainforth</w:t>
      </w:r>
      <w:proofErr w:type="spellEnd"/>
      <w:r>
        <w:rPr>
          <w:sz w:val="20"/>
          <w:szCs w:val="20"/>
        </w:rPr>
        <w:t xml:space="preserve"> DA. 2019. Warming trends in summer heatwaves. </w:t>
      </w:r>
      <w:proofErr w:type="spellStart"/>
      <w:r>
        <w:rPr>
          <w:sz w:val="20"/>
          <w:szCs w:val="20"/>
        </w:rPr>
        <w:t>Geophys</w:t>
      </w:r>
      <w:proofErr w:type="spellEnd"/>
      <w:r>
        <w:rPr>
          <w:sz w:val="20"/>
          <w:szCs w:val="20"/>
        </w:rPr>
        <w:t xml:space="preserve"> Res Lett. 46:1634–1640.</w:t>
      </w:r>
    </w:p>
    <w:p w14:paraId="26F11838" w14:textId="77777777" w:rsidR="008C33CD" w:rsidRDefault="00000000">
      <w:pPr>
        <w:numPr>
          <w:ilvl w:val="0"/>
          <w:numId w:val="2"/>
        </w:numPr>
        <w:ind w:left="283" w:hanging="283"/>
        <w:rPr>
          <w:sz w:val="20"/>
          <w:szCs w:val="20"/>
        </w:rPr>
      </w:pPr>
      <w:proofErr w:type="spellStart"/>
      <w:r>
        <w:rPr>
          <w:sz w:val="20"/>
          <w:szCs w:val="20"/>
        </w:rPr>
        <w:t>Clusella-Trullas</w:t>
      </w:r>
      <w:proofErr w:type="spellEnd"/>
      <w:r>
        <w:rPr>
          <w:sz w:val="20"/>
          <w:szCs w:val="20"/>
        </w:rPr>
        <w:t>, S., Blackburn, T. M., &amp; Chown, S. L. (2011). Climatic predictors of temperature performance curve parameters in ectotherms imply complex responses to climate change. The American Naturalist, 177(6), 738–751. https://doi.org/10.1086/660021</w:t>
      </w:r>
    </w:p>
    <w:p w14:paraId="0A3AD1B2" w14:textId="77777777" w:rsidR="008C33CD" w:rsidRDefault="00000000">
      <w:pPr>
        <w:numPr>
          <w:ilvl w:val="0"/>
          <w:numId w:val="2"/>
        </w:numPr>
        <w:ind w:left="283" w:hanging="283"/>
        <w:rPr>
          <w:sz w:val="20"/>
          <w:szCs w:val="20"/>
        </w:rPr>
      </w:pPr>
      <w:proofErr w:type="spellStart"/>
      <w:r>
        <w:rPr>
          <w:sz w:val="20"/>
          <w:szCs w:val="20"/>
        </w:rPr>
        <w:t>Colinet</w:t>
      </w:r>
      <w:proofErr w:type="spellEnd"/>
      <w:r>
        <w:rPr>
          <w:sz w:val="20"/>
          <w:szCs w:val="20"/>
        </w:rPr>
        <w:t>, H., Sinclair, B. J., Vernon, P., &amp; Renault, D. (2015). Insects in fluctuating thermal environments. Annual Review of Entomology, 60(1), 123–140. https://doi.org/10.1146/annurev-ento-010814-021017</w:t>
      </w:r>
    </w:p>
    <w:p w14:paraId="0D8B59BB" w14:textId="77777777" w:rsidR="008C33CD" w:rsidRDefault="00000000">
      <w:pPr>
        <w:numPr>
          <w:ilvl w:val="0"/>
          <w:numId w:val="2"/>
        </w:numPr>
        <w:ind w:left="283" w:hanging="283"/>
        <w:rPr>
          <w:sz w:val="20"/>
          <w:szCs w:val="20"/>
        </w:rPr>
      </w:pPr>
      <w:proofErr w:type="spellStart"/>
      <w:r>
        <w:rPr>
          <w:sz w:val="20"/>
          <w:szCs w:val="20"/>
        </w:rPr>
        <w:t>Coumou</w:t>
      </w:r>
      <w:proofErr w:type="spellEnd"/>
      <w:r>
        <w:rPr>
          <w:sz w:val="20"/>
          <w:szCs w:val="20"/>
        </w:rPr>
        <w:t xml:space="preserve"> D, </w:t>
      </w:r>
      <w:proofErr w:type="spellStart"/>
      <w:r>
        <w:rPr>
          <w:sz w:val="20"/>
          <w:szCs w:val="20"/>
        </w:rPr>
        <w:t>Rahmstorf</w:t>
      </w:r>
      <w:proofErr w:type="spellEnd"/>
      <w:r>
        <w:rPr>
          <w:sz w:val="20"/>
          <w:szCs w:val="20"/>
        </w:rPr>
        <w:t xml:space="preserve"> S. 2012. A decade of weather extremes. Nat Clim Change. 2:491–496.</w:t>
      </w:r>
    </w:p>
    <w:p w14:paraId="35FE1A06" w14:textId="77777777" w:rsidR="008C33CD" w:rsidRDefault="00000000">
      <w:pPr>
        <w:numPr>
          <w:ilvl w:val="0"/>
          <w:numId w:val="2"/>
        </w:numPr>
        <w:ind w:left="283" w:hanging="283"/>
        <w:rPr>
          <w:sz w:val="20"/>
          <w:szCs w:val="20"/>
        </w:rPr>
      </w:pPr>
      <w:r w:rsidRPr="00395330">
        <w:rPr>
          <w:sz w:val="20"/>
          <w:szCs w:val="20"/>
          <w:lang w:val="es-ES"/>
          <w:rPrChange w:id="1496" w:author="John Jackson" w:date="2025-07-01T10:27:00Z" w16du:dateUtc="2025-07-01T08:27:00Z">
            <w:rPr>
              <w:sz w:val="20"/>
              <w:szCs w:val="20"/>
            </w:rPr>
          </w:rPrChange>
        </w:rPr>
        <w:t xml:space="preserve">Domingo, M. S., Martín-Perea, D. M., </w:t>
      </w:r>
      <w:proofErr w:type="spellStart"/>
      <w:r w:rsidRPr="00395330">
        <w:rPr>
          <w:sz w:val="20"/>
          <w:szCs w:val="20"/>
          <w:lang w:val="es-ES"/>
          <w:rPrChange w:id="1497" w:author="John Jackson" w:date="2025-07-01T10:27:00Z" w16du:dateUtc="2025-07-01T08:27:00Z">
            <w:rPr>
              <w:sz w:val="20"/>
              <w:szCs w:val="20"/>
            </w:rPr>
          </w:rPrChange>
        </w:rPr>
        <w:t>Badgley</w:t>
      </w:r>
      <w:proofErr w:type="spellEnd"/>
      <w:r w:rsidRPr="00395330">
        <w:rPr>
          <w:sz w:val="20"/>
          <w:szCs w:val="20"/>
          <w:lang w:val="es-ES"/>
          <w:rPrChange w:id="1498" w:author="John Jackson" w:date="2025-07-01T10:27:00Z" w16du:dateUtc="2025-07-01T08:27:00Z">
            <w:rPr>
              <w:sz w:val="20"/>
              <w:szCs w:val="20"/>
            </w:rPr>
          </w:rPrChange>
        </w:rPr>
        <w:t xml:space="preserve">, C., Cantero, E., López-Guerrero, P., Oliver, A., &amp; </w:t>
      </w:r>
      <w:proofErr w:type="spellStart"/>
      <w:proofErr w:type="gramStart"/>
      <w:r w:rsidRPr="00395330">
        <w:rPr>
          <w:sz w:val="20"/>
          <w:szCs w:val="20"/>
          <w:lang w:val="es-ES"/>
          <w:rPrChange w:id="1499" w:author="John Jackson" w:date="2025-07-01T10:27:00Z" w16du:dateUtc="2025-07-01T08:27:00Z">
            <w:rPr>
              <w:sz w:val="20"/>
              <w:szCs w:val="20"/>
            </w:rPr>
          </w:rPrChange>
        </w:rPr>
        <w:t>Negro,J</w:t>
      </w:r>
      <w:proofErr w:type="spellEnd"/>
      <w:r w:rsidRPr="00395330">
        <w:rPr>
          <w:sz w:val="20"/>
          <w:szCs w:val="20"/>
          <w:lang w:val="es-ES"/>
          <w:rPrChange w:id="1500" w:author="John Jackson" w:date="2025-07-01T10:27:00Z" w16du:dateUtc="2025-07-01T08:27:00Z">
            <w:rPr>
              <w:sz w:val="20"/>
              <w:szCs w:val="20"/>
            </w:rPr>
          </w:rPrChange>
        </w:rPr>
        <w:t>.</w:t>
      </w:r>
      <w:proofErr w:type="gramEnd"/>
      <w:r w:rsidRPr="00395330">
        <w:rPr>
          <w:sz w:val="20"/>
          <w:szCs w:val="20"/>
          <w:lang w:val="es-ES"/>
          <w:rPrChange w:id="1501" w:author="John Jackson" w:date="2025-07-01T10:27:00Z" w16du:dateUtc="2025-07-01T08:27:00Z">
            <w:rPr>
              <w:sz w:val="20"/>
              <w:szCs w:val="20"/>
            </w:rPr>
          </w:rPrChange>
        </w:rPr>
        <w:t xml:space="preserve"> J. 2020. </w:t>
      </w:r>
      <w:proofErr w:type="spellStart"/>
      <w:r>
        <w:rPr>
          <w:sz w:val="20"/>
          <w:szCs w:val="20"/>
        </w:rPr>
        <w:t>Taphonomic</w:t>
      </w:r>
      <w:proofErr w:type="spellEnd"/>
      <w:r>
        <w:rPr>
          <w:sz w:val="20"/>
          <w:szCs w:val="20"/>
        </w:rPr>
        <w:t xml:space="preserve"> information from the modern vertebrate death assemblage of </w:t>
      </w:r>
      <w:proofErr w:type="spellStart"/>
      <w:r>
        <w:rPr>
          <w:sz w:val="20"/>
          <w:szCs w:val="20"/>
        </w:rPr>
        <w:t>Doñana</w:t>
      </w:r>
      <w:proofErr w:type="spellEnd"/>
      <w:r>
        <w:rPr>
          <w:sz w:val="20"/>
          <w:szCs w:val="20"/>
        </w:rPr>
        <w:t xml:space="preserve"> </w:t>
      </w:r>
      <w:proofErr w:type="spellStart"/>
      <w:r>
        <w:rPr>
          <w:sz w:val="20"/>
          <w:szCs w:val="20"/>
        </w:rPr>
        <w:t>NationalPark</w:t>
      </w:r>
      <w:proofErr w:type="spellEnd"/>
      <w:r>
        <w:rPr>
          <w:sz w:val="20"/>
          <w:szCs w:val="20"/>
        </w:rPr>
        <w:t>, Spain. PLOS ONE, 15(11), e0242082.</w:t>
      </w:r>
    </w:p>
    <w:p w14:paraId="70392FC5" w14:textId="77777777" w:rsidR="008C33CD" w:rsidRDefault="00000000">
      <w:pPr>
        <w:numPr>
          <w:ilvl w:val="0"/>
          <w:numId w:val="2"/>
        </w:numPr>
        <w:ind w:left="283" w:hanging="283"/>
        <w:rPr>
          <w:sz w:val="20"/>
          <w:szCs w:val="20"/>
        </w:rPr>
      </w:pPr>
      <w:r>
        <w:rPr>
          <w:sz w:val="20"/>
          <w:szCs w:val="20"/>
        </w:rPr>
        <w:t xml:space="preserve">Easterling, D. R., Meehl, G. A., Parmesan, C., Changnon, S. A., Karl, T. R., &amp; Mearns, L. O. (2000). Climate extremes: observations, </w:t>
      </w:r>
      <w:proofErr w:type="spellStart"/>
      <w:r>
        <w:rPr>
          <w:sz w:val="20"/>
          <w:szCs w:val="20"/>
        </w:rPr>
        <w:t>modeling</w:t>
      </w:r>
      <w:proofErr w:type="spellEnd"/>
      <w:r>
        <w:rPr>
          <w:sz w:val="20"/>
          <w:szCs w:val="20"/>
        </w:rPr>
        <w:t>, and impacts. Science (New York, N.Y.), 289(5487), 2068–2074. https://doi.org/10.1126/science.289.5487.2068</w:t>
      </w:r>
    </w:p>
    <w:p w14:paraId="5CEA7F5E" w14:textId="77777777" w:rsidR="008C33CD" w:rsidRDefault="00000000">
      <w:pPr>
        <w:numPr>
          <w:ilvl w:val="0"/>
          <w:numId w:val="2"/>
        </w:numPr>
        <w:ind w:left="283" w:hanging="283"/>
        <w:rPr>
          <w:sz w:val="20"/>
          <w:szCs w:val="20"/>
        </w:rPr>
      </w:pPr>
      <w:proofErr w:type="spellStart"/>
      <w:r w:rsidRPr="00395330">
        <w:rPr>
          <w:sz w:val="20"/>
          <w:szCs w:val="20"/>
          <w:lang w:val="es-ES"/>
          <w:rPrChange w:id="1502" w:author="John Jackson" w:date="2025-07-01T10:27:00Z" w16du:dateUtc="2025-07-01T08:27:00Z">
            <w:rPr>
              <w:sz w:val="20"/>
              <w:szCs w:val="20"/>
            </w:rPr>
          </w:rPrChange>
        </w:rPr>
        <w:t>Feder</w:t>
      </w:r>
      <w:proofErr w:type="spellEnd"/>
      <w:r w:rsidRPr="00395330">
        <w:rPr>
          <w:sz w:val="20"/>
          <w:szCs w:val="20"/>
          <w:lang w:val="es-ES"/>
          <w:rPrChange w:id="1503" w:author="John Jackson" w:date="2025-07-01T10:27:00Z" w16du:dateUtc="2025-07-01T08:27:00Z">
            <w:rPr>
              <w:sz w:val="20"/>
              <w:szCs w:val="20"/>
            </w:rPr>
          </w:rPrChange>
        </w:rPr>
        <w:t xml:space="preserve">, M. E., Blair, N. T., &amp; Figueras, H. (1997). </w:t>
      </w:r>
      <w:r>
        <w:rPr>
          <w:sz w:val="20"/>
          <w:szCs w:val="20"/>
        </w:rPr>
        <w:t>Natural thermal stress and heat-shock protein expression in drosophila larvae and pupae. Functional Ecology, 11, 90–100.</w:t>
      </w:r>
    </w:p>
    <w:p w14:paraId="2B251B15" w14:textId="77777777" w:rsidR="008C33CD" w:rsidRDefault="00000000">
      <w:pPr>
        <w:numPr>
          <w:ilvl w:val="0"/>
          <w:numId w:val="2"/>
        </w:numPr>
        <w:ind w:left="283" w:hanging="283"/>
        <w:rPr>
          <w:sz w:val="20"/>
          <w:szCs w:val="20"/>
        </w:rPr>
      </w:pPr>
      <w:r>
        <w:rPr>
          <w:sz w:val="20"/>
          <w:szCs w:val="20"/>
        </w:rPr>
        <w:t>García-Robledo, C., E. K. Kuprewicz, C. L. Staines, T. L. Erwin, and W. J. Kress. 2016. “Limited Tolerance by Insects to High Temperatures across Tropical Elevational Gradients and the Implications of Global Warming for Extinction.” Proceedings of the National Academy of Sciences 113: 680–5.</w:t>
      </w:r>
    </w:p>
    <w:p w14:paraId="498CB79D" w14:textId="77777777" w:rsidR="008C33CD" w:rsidRDefault="00000000">
      <w:pPr>
        <w:numPr>
          <w:ilvl w:val="0"/>
          <w:numId w:val="2"/>
        </w:numPr>
        <w:ind w:left="283" w:hanging="283"/>
        <w:rPr>
          <w:sz w:val="20"/>
          <w:szCs w:val="20"/>
        </w:rPr>
      </w:pPr>
      <w:r>
        <w:rPr>
          <w:sz w:val="20"/>
          <w:szCs w:val="20"/>
        </w:rPr>
        <w:t>Green, G. W. (1955). Temperature relations of ant-lion larvae (Neuroptera: Myrmeleontidae). The Canadian Entomologist, 87(10), 441–459. https://doi.org/10.4039/Ent87441-10</w:t>
      </w:r>
    </w:p>
    <w:p w14:paraId="366CEAB6" w14:textId="77777777" w:rsidR="008C33CD" w:rsidRDefault="00000000">
      <w:pPr>
        <w:numPr>
          <w:ilvl w:val="0"/>
          <w:numId w:val="2"/>
        </w:numPr>
        <w:ind w:left="283" w:hanging="283"/>
        <w:rPr>
          <w:sz w:val="20"/>
          <w:szCs w:val="20"/>
        </w:rPr>
      </w:pPr>
      <w:r>
        <w:rPr>
          <w:sz w:val="20"/>
          <w:szCs w:val="20"/>
        </w:rPr>
        <w:t>Gunderson, A. R., &amp; Stillman, J. H. (2015). Plasticity in thermal tolerance has limited potential to buffer ectotherms from global warming. Proceedings of the Royal Society B: Biological Sciences, 282(1808), 20150401. https://doi.org/10.1098/rspb.2015.0401</w:t>
      </w:r>
    </w:p>
    <w:p w14:paraId="0B751872" w14:textId="77777777" w:rsidR="008C33CD" w:rsidRDefault="00000000">
      <w:pPr>
        <w:numPr>
          <w:ilvl w:val="0"/>
          <w:numId w:val="2"/>
        </w:numPr>
        <w:ind w:left="283" w:hanging="283"/>
        <w:rPr>
          <w:sz w:val="20"/>
          <w:szCs w:val="20"/>
        </w:rPr>
      </w:pPr>
      <w:proofErr w:type="spellStart"/>
      <w:r>
        <w:rPr>
          <w:sz w:val="20"/>
          <w:szCs w:val="20"/>
        </w:rPr>
        <w:t>Halsch</w:t>
      </w:r>
      <w:proofErr w:type="spellEnd"/>
      <w:r>
        <w:rPr>
          <w:sz w:val="20"/>
          <w:szCs w:val="20"/>
        </w:rPr>
        <w:t xml:space="preserve">, C. A., A. M. Shapiro, J. A. Fordyce, C. C. Nice, J. H. Thorne, D. P. </w:t>
      </w:r>
      <w:proofErr w:type="spellStart"/>
      <w:r>
        <w:rPr>
          <w:sz w:val="20"/>
          <w:szCs w:val="20"/>
        </w:rPr>
        <w:t>Waetjen</w:t>
      </w:r>
      <w:proofErr w:type="spellEnd"/>
      <w:r>
        <w:rPr>
          <w:sz w:val="20"/>
          <w:szCs w:val="20"/>
        </w:rPr>
        <w:t>, and M. L. Forister. 2021. “Insects and Recent Climate Change.” Proceedings of the National Academy of Sciences 118: e2002543117.</w:t>
      </w:r>
    </w:p>
    <w:p w14:paraId="2637761A" w14:textId="77777777" w:rsidR="008C33CD" w:rsidRDefault="00000000">
      <w:pPr>
        <w:numPr>
          <w:ilvl w:val="0"/>
          <w:numId w:val="2"/>
        </w:numPr>
        <w:ind w:left="283" w:hanging="283"/>
        <w:rPr>
          <w:sz w:val="20"/>
          <w:szCs w:val="20"/>
        </w:rPr>
      </w:pPr>
      <w:r>
        <w:rPr>
          <w:sz w:val="20"/>
          <w:szCs w:val="20"/>
        </w:rPr>
        <w:t>Harrison, J. F., H. A. Woods, and S. P. Roberts. 2012. Ecological and Environmental Physiology of Insects. Oxford: Oxford University Press.</w:t>
      </w:r>
    </w:p>
    <w:p w14:paraId="38BA8F20" w14:textId="77777777" w:rsidR="008C33CD" w:rsidRDefault="00000000">
      <w:pPr>
        <w:numPr>
          <w:ilvl w:val="0"/>
          <w:numId w:val="2"/>
        </w:numPr>
        <w:ind w:left="283" w:hanging="283"/>
        <w:rPr>
          <w:sz w:val="20"/>
          <w:szCs w:val="20"/>
        </w:rPr>
      </w:pPr>
      <w:r>
        <w:rPr>
          <w:sz w:val="20"/>
          <w:szCs w:val="20"/>
        </w:rPr>
        <w:t xml:space="preserve">Harvey, J. A., Heinen, R., </w:t>
      </w:r>
      <w:proofErr w:type="spellStart"/>
      <w:r>
        <w:rPr>
          <w:sz w:val="20"/>
          <w:szCs w:val="20"/>
        </w:rPr>
        <w:t>Gols</w:t>
      </w:r>
      <w:proofErr w:type="spellEnd"/>
      <w:r>
        <w:rPr>
          <w:sz w:val="20"/>
          <w:szCs w:val="20"/>
        </w:rPr>
        <w:t xml:space="preserve">, R., Thakur, M. P., </w:t>
      </w:r>
      <w:proofErr w:type="spellStart"/>
      <w:r>
        <w:rPr>
          <w:sz w:val="20"/>
          <w:szCs w:val="20"/>
        </w:rPr>
        <w:t>Bezemer</w:t>
      </w:r>
      <w:proofErr w:type="spellEnd"/>
      <w:r>
        <w:rPr>
          <w:sz w:val="20"/>
          <w:szCs w:val="20"/>
        </w:rPr>
        <w:t>, T. M., &amp; Biere, A. (2022). Scientists’ warning on climate change and insects. Ecological Monographs, 92(1), e1490. https://doi.org/10.1002/ecm.1490</w:t>
      </w:r>
    </w:p>
    <w:p w14:paraId="681183A2" w14:textId="77777777" w:rsidR="008C33CD" w:rsidRDefault="00000000">
      <w:pPr>
        <w:numPr>
          <w:ilvl w:val="0"/>
          <w:numId w:val="2"/>
        </w:numPr>
        <w:ind w:left="283" w:hanging="283"/>
        <w:rPr>
          <w:sz w:val="20"/>
          <w:szCs w:val="20"/>
        </w:rPr>
      </w:pPr>
      <w:r>
        <w:rPr>
          <w:sz w:val="20"/>
          <w:szCs w:val="20"/>
        </w:rPr>
        <w:t xml:space="preserve">Harvey, J. A., R. Heinen, I. Armbrecht, Y. Basset, J. H. Baxter-Gilbert, T. M. </w:t>
      </w:r>
      <w:proofErr w:type="spellStart"/>
      <w:r>
        <w:rPr>
          <w:sz w:val="20"/>
          <w:szCs w:val="20"/>
        </w:rPr>
        <w:t>Bezemer</w:t>
      </w:r>
      <w:proofErr w:type="spellEnd"/>
      <w:r>
        <w:rPr>
          <w:sz w:val="20"/>
          <w:szCs w:val="20"/>
        </w:rPr>
        <w:t xml:space="preserve">, M. Böhm, R. </w:t>
      </w:r>
      <w:proofErr w:type="spellStart"/>
      <w:r>
        <w:rPr>
          <w:sz w:val="20"/>
          <w:szCs w:val="20"/>
        </w:rPr>
        <w:t>Bommarco</w:t>
      </w:r>
      <w:proofErr w:type="spellEnd"/>
      <w:r>
        <w:rPr>
          <w:sz w:val="20"/>
          <w:szCs w:val="20"/>
        </w:rPr>
        <w:t>, P. A. Borges, and P. Cardoso. 2020. “International Scientists Formulate a Roadmap for Insect Conservation and Recovery.” Nature Ecology &amp; Evolution 4: 174–6.</w:t>
      </w:r>
    </w:p>
    <w:p w14:paraId="02F3C2DC" w14:textId="77777777" w:rsidR="008C33CD" w:rsidRDefault="00000000">
      <w:pPr>
        <w:numPr>
          <w:ilvl w:val="0"/>
          <w:numId w:val="2"/>
        </w:numPr>
        <w:ind w:left="283" w:hanging="283"/>
        <w:rPr>
          <w:sz w:val="20"/>
          <w:szCs w:val="20"/>
        </w:rPr>
      </w:pPr>
      <w:r>
        <w:rPr>
          <w:sz w:val="20"/>
          <w:szCs w:val="20"/>
        </w:rPr>
        <w:t xml:space="preserve">Heinrich, B., &amp; Heinrich, M. J. E. (1984). The pit-trapping foraging strategy of the ant lion, </w:t>
      </w:r>
      <w:proofErr w:type="spellStart"/>
      <w:r>
        <w:rPr>
          <w:sz w:val="20"/>
          <w:szCs w:val="20"/>
        </w:rPr>
        <w:t>Myrmeleon</w:t>
      </w:r>
      <w:proofErr w:type="spellEnd"/>
      <w:r>
        <w:rPr>
          <w:sz w:val="20"/>
          <w:szCs w:val="20"/>
        </w:rPr>
        <w:t xml:space="preserve"> </w:t>
      </w:r>
      <w:proofErr w:type="spellStart"/>
      <w:r>
        <w:rPr>
          <w:sz w:val="20"/>
          <w:szCs w:val="20"/>
        </w:rPr>
        <w:t>immaculatus</w:t>
      </w:r>
      <w:proofErr w:type="spellEnd"/>
      <w:r>
        <w:rPr>
          <w:sz w:val="20"/>
          <w:szCs w:val="20"/>
        </w:rPr>
        <w:t xml:space="preserve"> DeGeer (Neuroptera: Myrmeleontidae). </w:t>
      </w:r>
      <w:proofErr w:type="spellStart"/>
      <w:r>
        <w:rPr>
          <w:sz w:val="20"/>
          <w:szCs w:val="20"/>
        </w:rPr>
        <w:t>Behavioral</w:t>
      </w:r>
      <w:proofErr w:type="spellEnd"/>
      <w:r>
        <w:rPr>
          <w:sz w:val="20"/>
          <w:szCs w:val="20"/>
        </w:rPr>
        <w:t xml:space="preserve"> Ecology and Sociobiology, 14(2), 151–160. https://doi.org/10.1007/BF00299497</w:t>
      </w:r>
    </w:p>
    <w:p w14:paraId="5C871FB4" w14:textId="77777777" w:rsidR="008C33CD" w:rsidRDefault="00000000">
      <w:pPr>
        <w:numPr>
          <w:ilvl w:val="0"/>
          <w:numId w:val="2"/>
        </w:numPr>
        <w:ind w:left="283" w:hanging="283"/>
        <w:rPr>
          <w:sz w:val="20"/>
          <w:szCs w:val="20"/>
        </w:rPr>
      </w:pPr>
      <w:r>
        <w:rPr>
          <w:sz w:val="20"/>
          <w:szCs w:val="20"/>
        </w:rPr>
        <w:t xml:space="preserve">Huey, R. B., Kearney, M. R., </w:t>
      </w:r>
      <w:proofErr w:type="spellStart"/>
      <w:r>
        <w:rPr>
          <w:sz w:val="20"/>
          <w:szCs w:val="20"/>
        </w:rPr>
        <w:t>Krockenberger</w:t>
      </w:r>
      <w:proofErr w:type="spellEnd"/>
      <w:r>
        <w:rPr>
          <w:sz w:val="20"/>
          <w:szCs w:val="20"/>
        </w:rPr>
        <w:t>, A., Holtum, J. A. M., Jess, M., &amp; Williams, S. E. (2012). Predicting organismal vulnerability to climate warming: roles of behaviour, physiology and adaptation. Philosophical Transactions of the Royal Society B: Biological Sciences, 367(1605), 1665–1679. https://doi.org/10.1098/rstb.2012.0005</w:t>
      </w:r>
    </w:p>
    <w:p w14:paraId="46D8158F" w14:textId="77777777" w:rsidR="008C33CD" w:rsidRDefault="00000000">
      <w:pPr>
        <w:numPr>
          <w:ilvl w:val="0"/>
          <w:numId w:val="2"/>
        </w:numPr>
        <w:ind w:left="283" w:hanging="283"/>
        <w:rPr>
          <w:sz w:val="20"/>
          <w:szCs w:val="20"/>
        </w:rPr>
      </w:pPr>
      <w:r>
        <w:rPr>
          <w:sz w:val="20"/>
          <w:szCs w:val="20"/>
        </w:rPr>
        <w:lastRenderedPageBreak/>
        <w:t xml:space="preserve">Iltis, C., </w:t>
      </w:r>
      <w:proofErr w:type="spellStart"/>
      <w:r>
        <w:rPr>
          <w:sz w:val="20"/>
          <w:szCs w:val="20"/>
        </w:rPr>
        <w:t>Louâpre</w:t>
      </w:r>
      <w:proofErr w:type="spellEnd"/>
      <w:r>
        <w:rPr>
          <w:sz w:val="20"/>
          <w:szCs w:val="20"/>
        </w:rPr>
        <w:t xml:space="preserve">, P., </w:t>
      </w:r>
      <w:proofErr w:type="spellStart"/>
      <w:r>
        <w:rPr>
          <w:sz w:val="20"/>
          <w:szCs w:val="20"/>
        </w:rPr>
        <w:t>Pecharová</w:t>
      </w:r>
      <w:proofErr w:type="spellEnd"/>
      <w:r>
        <w:rPr>
          <w:sz w:val="20"/>
          <w:szCs w:val="20"/>
        </w:rPr>
        <w:t xml:space="preserve">, K., </w:t>
      </w:r>
      <w:proofErr w:type="spellStart"/>
      <w:r>
        <w:rPr>
          <w:sz w:val="20"/>
          <w:szCs w:val="20"/>
        </w:rPr>
        <w:t>Thiéry</w:t>
      </w:r>
      <w:proofErr w:type="spellEnd"/>
      <w:r>
        <w:rPr>
          <w:sz w:val="20"/>
          <w:szCs w:val="20"/>
        </w:rPr>
        <w:t xml:space="preserve">, D., Zito, S., Bois, B., &amp; Moreau, J. (2019). Are life-history traits equally affected by global warming? A case study combining a multi-trait approach with fine-grain climate </w:t>
      </w:r>
      <w:proofErr w:type="spellStart"/>
      <w:r>
        <w:rPr>
          <w:sz w:val="20"/>
          <w:szCs w:val="20"/>
        </w:rPr>
        <w:t>modeling</w:t>
      </w:r>
      <w:proofErr w:type="spellEnd"/>
      <w:r>
        <w:rPr>
          <w:sz w:val="20"/>
          <w:szCs w:val="20"/>
        </w:rPr>
        <w:t>. Journal of Insect Physiology, 117, 103916.</w:t>
      </w:r>
    </w:p>
    <w:p w14:paraId="6ABFDF45" w14:textId="77777777" w:rsidR="008C33CD" w:rsidRDefault="00000000">
      <w:pPr>
        <w:numPr>
          <w:ilvl w:val="0"/>
          <w:numId w:val="2"/>
        </w:numPr>
        <w:ind w:left="283" w:hanging="283"/>
        <w:rPr>
          <w:sz w:val="20"/>
          <w:szCs w:val="20"/>
        </w:rPr>
      </w:pPr>
      <w:r>
        <w:rPr>
          <w:sz w:val="20"/>
          <w:szCs w:val="20"/>
        </w:rPr>
        <w:t xml:space="preserve">IPCC, 2013: Climate Change 2013: The Physical Science Basis. Contribution of Working Group I to the Fifth Assessment Report of the Intergovernmental Panel on Climate Change [Stocker, T.F., D. Qin, G.-K. Plattner, M. Tignor, S.K. Allen, J. </w:t>
      </w:r>
      <w:proofErr w:type="spellStart"/>
      <w:r>
        <w:rPr>
          <w:sz w:val="20"/>
          <w:szCs w:val="20"/>
        </w:rPr>
        <w:t>Boschung</w:t>
      </w:r>
      <w:proofErr w:type="spellEnd"/>
      <w:r>
        <w:rPr>
          <w:sz w:val="20"/>
          <w:szCs w:val="20"/>
        </w:rPr>
        <w:t xml:space="preserve">, A. </w:t>
      </w:r>
      <w:proofErr w:type="spellStart"/>
      <w:r>
        <w:rPr>
          <w:sz w:val="20"/>
          <w:szCs w:val="20"/>
        </w:rPr>
        <w:t>Nauels</w:t>
      </w:r>
      <w:proofErr w:type="spellEnd"/>
      <w:r>
        <w:rPr>
          <w:sz w:val="20"/>
          <w:szCs w:val="20"/>
        </w:rPr>
        <w:t>, Y. Xia, V. Bex and P.M. Midgley (eds.)]. Cambridge University Press, Cambridge, United Kingdom and New York, NY, USA, 1535 pp.</w:t>
      </w:r>
    </w:p>
    <w:p w14:paraId="5DE54F7A" w14:textId="77777777" w:rsidR="008C33CD" w:rsidRDefault="00000000">
      <w:pPr>
        <w:numPr>
          <w:ilvl w:val="0"/>
          <w:numId w:val="2"/>
        </w:numPr>
        <w:ind w:left="283" w:hanging="283"/>
        <w:rPr>
          <w:sz w:val="20"/>
          <w:szCs w:val="20"/>
        </w:rPr>
      </w:pPr>
      <w:r>
        <w:rPr>
          <w:sz w:val="20"/>
          <w:szCs w:val="20"/>
        </w:rPr>
        <w:t>Janzen, D. H., &amp; Hallwachs, W. (2019). Perspective: Where might be many tropical insects? Biological Conservation, 233, 102–108. https://doi.org/10.1016/j.biocon.2019.02.028</w:t>
      </w:r>
    </w:p>
    <w:p w14:paraId="4126ED5D" w14:textId="77777777" w:rsidR="008C33CD" w:rsidRDefault="00000000">
      <w:pPr>
        <w:numPr>
          <w:ilvl w:val="0"/>
          <w:numId w:val="2"/>
        </w:numPr>
        <w:ind w:left="283" w:hanging="283"/>
        <w:rPr>
          <w:sz w:val="20"/>
          <w:szCs w:val="20"/>
        </w:rPr>
      </w:pPr>
      <w:r>
        <w:rPr>
          <w:sz w:val="20"/>
          <w:szCs w:val="20"/>
        </w:rPr>
        <w:t xml:space="preserve">Jiguet, F., </w:t>
      </w:r>
      <w:proofErr w:type="spellStart"/>
      <w:r>
        <w:rPr>
          <w:sz w:val="20"/>
          <w:szCs w:val="20"/>
        </w:rPr>
        <w:t>Brotons</w:t>
      </w:r>
      <w:proofErr w:type="spellEnd"/>
      <w:r>
        <w:rPr>
          <w:sz w:val="20"/>
          <w:szCs w:val="20"/>
        </w:rPr>
        <w:t xml:space="preserve">, L., &amp; </w:t>
      </w:r>
      <w:proofErr w:type="spellStart"/>
      <w:r>
        <w:rPr>
          <w:sz w:val="20"/>
          <w:szCs w:val="20"/>
        </w:rPr>
        <w:t>Devictor</w:t>
      </w:r>
      <w:proofErr w:type="spellEnd"/>
      <w:r>
        <w:rPr>
          <w:sz w:val="20"/>
          <w:szCs w:val="20"/>
        </w:rPr>
        <w:t>, V. (2011). Community responses to extreme climatic conditions. Current Zoology, 57(3), 406–413.</w:t>
      </w:r>
    </w:p>
    <w:p w14:paraId="0D6CCDCC" w14:textId="77777777" w:rsidR="008C33CD" w:rsidRDefault="00000000">
      <w:pPr>
        <w:numPr>
          <w:ilvl w:val="0"/>
          <w:numId w:val="2"/>
        </w:numPr>
        <w:ind w:left="283" w:hanging="283"/>
        <w:rPr>
          <w:sz w:val="20"/>
          <w:szCs w:val="20"/>
        </w:rPr>
      </w:pPr>
      <w:r>
        <w:rPr>
          <w:sz w:val="20"/>
          <w:szCs w:val="20"/>
        </w:rPr>
        <w:t xml:space="preserve">Johansson, F., </w:t>
      </w:r>
      <w:proofErr w:type="spellStart"/>
      <w:r>
        <w:rPr>
          <w:sz w:val="20"/>
          <w:szCs w:val="20"/>
        </w:rPr>
        <w:t>Orizaola</w:t>
      </w:r>
      <w:proofErr w:type="spellEnd"/>
      <w:r>
        <w:rPr>
          <w:sz w:val="20"/>
          <w:szCs w:val="20"/>
        </w:rPr>
        <w:t>, G., &amp; Nilsson-</w:t>
      </w:r>
      <w:proofErr w:type="spellStart"/>
      <w:r>
        <w:rPr>
          <w:sz w:val="20"/>
          <w:szCs w:val="20"/>
        </w:rPr>
        <w:t>Örtman</w:t>
      </w:r>
      <w:proofErr w:type="spellEnd"/>
      <w:r>
        <w:rPr>
          <w:sz w:val="20"/>
          <w:szCs w:val="20"/>
        </w:rPr>
        <w:t>, V. (2020). Temperate insects with narrow seasonal activity periods can be as vulnerable to climate change as tropical insect species. Scientific Reports, 10(1), 8822. https://doi.org/10.1038/s41598-020-65608-7</w:t>
      </w:r>
    </w:p>
    <w:p w14:paraId="221FC9C0" w14:textId="77777777" w:rsidR="008C33CD" w:rsidRDefault="00000000">
      <w:pPr>
        <w:numPr>
          <w:ilvl w:val="0"/>
          <w:numId w:val="2"/>
        </w:numPr>
        <w:ind w:left="283" w:hanging="283"/>
        <w:rPr>
          <w:sz w:val="20"/>
          <w:szCs w:val="20"/>
        </w:rPr>
      </w:pPr>
      <w:r>
        <w:rPr>
          <w:sz w:val="20"/>
          <w:szCs w:val="20"/>
        </w:rPr>
        <w:t xml:space="preserve">Karl, I., Stoks, R., Bauerfeind, S. S., Dierks, A., Franke, K., &amp; Fischer, K. (2013). No trade-off between growth rate and temperature stress resistance in four insect species. </w:t>
      </w:r>
      <w:proofErr w:type="spellStart"/>
      <w:r>
        <w:rPr>
          <w:sz w:val="20"/>
          <w:szCs w:val="20"/>
        </w:rPr>
        <w:t>PLoS</w:t>
      </w:r>
      <w:proofErr w:type="spellEnd"/>
      <w:r>
        <w:rPr>
          <w:sz w:val="20"/>
          <w:szCs w:val="20"/>
        </w:rPr>
        <w:t xml:space="preserve"> ONE, 8(4), e62434. https://doi.org/10.1371/journal.pone.0062434</w:t>
      </w:r>
    </w:p>
    <w:p w14:paraId="388B9EE5" w14:textId="77777777" w:rsidR="008C33CD" w:rsidRDefault="00000000">
      <w:pPr>
        <w:numPr>
          <w:ilvl w:val="0"/>
          <w:numId w:val="2"/>
        </w:numPr>
        <w:ind w:left="283" w:hanging="283"/>
        <w:rPr>
          <w:sz w:val="20"/>
          <w:szCs w:val="20"/>
        </w:rPr>
      </w:pPr>
      <w:r>
        <w:rPr>
          <w:sz w:val="20"/>
          <w:szCs w:val="20"/>
        </w:rPr>
        <w:t xml:space="preserve">Kellermann, V., &amp; van </w:t>
      </w:r>
      <w:proofErr w:type="spellStart"/>
      <w:r>
        <w:rPr>
          <w:sz w:val="20"/>
          <w:szCs w:val="20"/>
        </w:rPr>
        <w:t>Heerwaarden</w:t>
      </w:r>
      <w:proofErr w:type="spellEnd"/>
      <w:r>
        <w:rPr>
          <w:sz w:val="20"/>
          <w:szCs w:val="20"/>
        </w:rPr>
        <w:t>, B. (2019). Terrestrial insects and climate change: Adaptive responses in key traits. Physiological Entomology, 44(2), 99–115. https://doi.org/10.1111/phen.12282</w:t>
      </w:r>
    </w:p>
    <w:p w14:paraId="5F5B905B" w14:textId="77777777" w:rsidR="008C33CD" w:rsidRDefault="00000000">
      <w:pPr>
        <w:numPr>
          <w:ilvl w:val="0"/>
          <w:numId w:val="2"/>
        </w:numPr>
        <w:ind w:left="283" w:hanging="283"/>
        <w:rPr>
          <w:sz w:val="20"/>
          <w:szCs w:val="20"/>
        </w:rPr>
      </w:pPr>
      <w:r>
        <w:rPr>
          <w:sz w:val="20"/>
          <w:szCs w:val="20"/>
        </w:rPr>
        <w:t>Kingsolver, J. G., &amp; Huey, R. B. (2008). Size, temperature, and fitness: three rules. Evolutionary Ecology Research, 10, 251–268.</w:t>
      </w:r>
    </w:p>
    <w:p w14:paraId="56BDD2BE" w14:textId="77777777" w:rsidR="008C33CD" w:rsidRDefault="00000000">
      <w:pPr>
        <w:numPr>
          <w:ilvl w:val="0"/>
          <w:numId w:val="2"/>
        </w:numPr>
        <w:ind w:left="283" w:hanging="283"/>
        <w:rPr>
          <w:sz w:val="20"/>
          <w:szCs w:val="20"/>
        </w:rPr>
      </w:pPr>
      <w:r>
        <w:rPr>
          <w:sz w:val="20"/>
          <w:szCs w:val="20"/>
        </w:rPr>
        <w:t>Kingsolver, J. G., Woods, H. A., Buckley, L. B., Potter, K. A., MacLean, H. J., &amp; Higgins, J. K. (2011). Complex life cycles and the responses of insects to climate change. Integrative and Comparative Biology, 51(5), 719–732. https://doi.org/10.1093/icb/icr015</w:t>
      </w:r>
    </w:p>
    <w:p w14:paraId="4B4A9B24" w14:textId="77777777" w:rsidR="008C33CD" w:rsidRDefault="00000000">
      <w:pPr>
        <w:numPr>
          <w:ilvl w:val="0"/>
          <w:numId w:val="2"/>
        </w:numPr>
        <w:ind w:left="283" w:hanging="283"/>
        <w:rPr>
          <w:sz w:val="20"/>
          <w:szCs w:val="20"/>
        </w:rPr>
      </w:pPr>
      <w:r>
        <w:rPr>
          <w:sz w:val="20"/>
          <w:szCs w:val="20"/>
        </w:rPr>
        <w:t>Klein, B. G. (1982). Pit construction by antlion larvae: Influences of soil illumination and soil temperature. Journal of the New York Entomological Society, 90(1), 26–30. https://www.biodiversitylibrary.org/item/206089</w:t>
      </w:r>
    </w:p>
    <w:p w14:paraId="082E7EEF" w14:textId="77777777" w:rsidR="008C33CD" w:rsidRDefault="00000000">
      <w:pPr>
        <w:numPr>
          <w:ilvl w:val="0"/>
          <w:numId w:val="2"/>
        </w:numPr>
        <w:ind w:left="283" w:hanging="283"/>
        <w:rPr>
          <w:sz w:val="20"/>
          <w:szCs w:val="20"/>
        </w:rPr>
      </w:pPr>
      <w:r>
        <w:rPr>
          <w:sz w:val="20"/>
          <w:szCs w:val="20"/>
        </w:rPr>
        <w:t>Lehmann, P., Van der Bijl, W., Nylin, S., Wheat, C. W., &amp; Gotthard, K. (2017). Timing of diapause termination in relation to variation in winter climate. Physiological Entomology. https://doi.org/10.1111/phen.12188</w:t>
      </w:r>
    </w:p>
    <w:p w14:paraId="7AC85BE8" w14:textId="77777777" w:rsidR="008C33CD" w:rsidRDefault="00000000">
      <w:pPr>
        <w:numPr>
          <w:ilvl w:val="0"/>
          <w:numId w:val="2"/>
        </w:numPr>
        <w:ind w:left="283" w:hanging="283"/>
        <w:rPr>
          <w:sz w:val="20"/>
          <w:szCs w:val="20"/>
        </w:rPr>
      </w:pPr>
      <w:r>
        <w:rPr>
          <w:sz w:val="20"/>
          <w:szCs w:val="20"/>
        </w:rPr>
        <w:t>Lucas, J. R. (1985). Metabolic rates and pit-construction costs of two antlion species. Journal of Animal Ecology, 54(1), 295–309. https://www.jstor.org/stable/4639</w:t>
      </w:r>
    </w:p>
    <w:p w14:paraId="737ABF40" w14:textId="77777777" w:rsidR="008C33CD" w:rsidRDefault="00000000">
      <w:pPr>
        <w:numPr>
          <w:ilvl w:val="0"/>
          <w:numId w:val="2"/>
        </w:numPr>
        <w:ind w:left="283" w:hanging="283"/>
        <w:rPr>
          <w:sz w:val="20"/>
          <w:szCs w:val="20"/>
        </w:rPr>
      </w:pPr>
      <w:r>
        <w:rPr>
          <w:sz w:val="20"/>
          <w:szCs w:val="20"/>
        </w:rPr>
        <w:t xml:space="preserve">Ma, C.-S., Ma, G., &amp; </w:t>
      </w:r>
      <w:proofErr w:type="spellStart"/>
      <w:r>
        <w:rPr>
          <w:sz w:val="20"/>
          <w:szCs w:val="20"/>
        </w:rPr>
        <w:t>Pincebourde</w:t>
      </w:r>
      <w:proofErr w:type="spellEnd"/>
      <w:r>
        <w:rPr>
          <w:sz w:val="20"/>
          <w:szCs w:val="20"/>
        </w:rPr>
        <w:t>, S. (2021). Survive a warming climate: Insect responses to extreme high temperatures. Annual Review of Entomology, 66(1), 163–184. https://doi.org/10.1146/annurev-ento-041520-074454</w:t>
      </w:r>
    </w:p>
    <w:p w14:paraId="4707F0B6" w14:textId="77777777" w:rsidR="008C33CD" w:rsidRDefault="00000000">
      <w:pPr>
        <w:numPr>
          <w:ilvl w:val="0"/>
          <w:numId w:val="2"/>
        </w:numPr>
        <w:ind w:left="283" w:hanging="283"/>
        <w:rPr>
          <w:sz w:val="20"/>
          <w:szCs w:val="20"/>
        </w:rPr>
      </w:pPr>
      <w:r>
        <w:rPr>
          <w:sz w:val="20"/>
          <w:szCs w:val="20"/>
        </w:rPr>
        <w:t xml:space="preserve">Macgregor, C. J., Thomas, C. D., Roy, D. B., Beaumont, M. A., Bell, J. R., Brereton, T., Bridle, J. R., </w:t>
      </w:r>
      <w:proofErr w:type="spellStart"/>
      <w:r>
        <w:rPr>
          <w:sz w:val="20"/>
          <w:szCs w:val="20"/>
        </w:rPr>
        <w:t>Dytham</w:t>
      </w:r>
      <w:proofErr w:type="spellEnd"/>
      <w:r>
        <w:rPr>
          <w:sz w:val="20"/>
          <w:szCs w:val="20"/>
        </w:rPr>
        <w:t xml:space="preserve">, C., Fox, R., Gotthard, K., Hoffmann, A. A., Martin, G., Middlebrook, I., Nylin, S., Platts, P. J., </w:t>
      </w:r>
      <w:proofErr w:type="spellStart"/>
      <w:r>
        <w:rPr>
          <w:sz w:val="20"/>
          <w:szCs w:val="20"/>
        </w:rPr>
        <w:t>Rasteiro</w:t>
      </w:r>
      <w:proofErr w:type="spellEnd"/>
      <w:r>
        <w:rPr>
          <w:sz w:val="20"/>
          <w:szCs w:val="20"/>
        </w:rPr>
        <w:t xml:space="preserve">, R., Saccheri, I. J., </w:t>
      </w:r>
      <w:proofErr w:type="spellStart"/>
      <w:r>
        <w:rPr>
          <w:sz w:val="20"/>
          <w:szCs w:val="20"/>
        </w:rPr>
        <w:t>Villoutreix</w:t>
      </w:r>
      <w:proofErr w:type="spellEnd"/>
      <w:r>
        <w:rPr>
          <w:sz w:val="20"/>
          <w:szCs w:val="20"/>
        </w:rPr>
        <w:t>, R., Wheat, C. W., &amp; Hill, J. K. (2019). Climate-induced phenology shifts linked to range expansions in species with multiple reproductive cycles per year. Nature Communications, 10(1), 4455. https://doi.org/10.1038/s41467-019-12479-w</w:t>
      </w:r>
    </w:p>
    <w:p w14:paraId="16AA56B4" w14:textId="77777777" w:rsidR="008C33CD" w:rsidRDefault="00000000">
      <w:pPr>
        <w:numPr>
          <w:ilvl w:val="0"/>
          <w:numId w:val="2"/>
        </w:numPr>
        <w:ind w:left="283" w:hanging="283"/>
        <w:rPr>
          <w:sz w:val="20"/>
          <w:szCs w:val="20"/>
        </w:rPr>
      </w:pPr>
      <w:r>
        <w:rPr>
          <w:sz w:val="20"/>
          <w:szCs w:val="20"/>
        </w:rPr>
        <w:t>Marsh, A. C. (1987). Thermal responses and temperature tolerance of a desert ant-lion larva. Journal of Thermal Biology, 12(4), 295–300. https://doi.org/10.1016/0306-4565(87)90031-3</w:t>
      </w:r>
    </w:p>
    <w:p w14:paraId="1FCCF00A" w14:textId="77777777" w:rsidR="008C33CD" w:rsidRDefault="00000000">
      <w:pPr>
        <w:numPr>
          <w:ilvl w:val="0"/>
          <w:numId w:val="2"/>
        </w:numPr>
        <w:ind w:left="283" w:hanging="283"/>
        <w:rPr>
          <w:sz w:val="20"/>
          <w:szCs w:val="20"/>
        </w:rPr>
      </w:pPr>
      <w:r>
        <w:rPr>
          <w:sz w:val="20"/>
          <w:szCs w:val="20"/>
        </w:rPr>
        <w:t xml:space="preserve">Martay, B., Brewer, M. J., Elston, D. A., Bell, J. R., Harrington, R., Brereton, T. M., Barlow, K. E., Botham, M. S., &amp; Pearce-Higgins, J. W. (2017). Impacts of climate change on national biodiversity population trends. </w:t>
      </w:r>
      <w:proofErr w:type="spellStart"/>
      <w:r>
        <w:rPr>
          <w:sz w:val="20"/>
          <w:szCs w:val="20"/>
        </w:rPr>
        <w:t>Ecography</w:t>
      </w:r>
      <w:proofErr w:type="spellEnd"/>
      <w:r>
        <w:rPr>
          <w:sz w:val="20"/>
          <w:szCs w:val="20"/>
        </w:rPr>
        <w:t>, 40, 1139–1151. https://doi.org/10.1111/ecog.02661</w:t>
      </w:r>
    </w:p>
    <w:p w14:paraId="14216F66" w14:textId="77777777" w:rsidR="008C33CD" w:rsidRDefault="00000000">
      <w:pPr>
        <w:numPr>
          <w:ilvl w:val="0"/>
          <w:numId w:val="2"/>
        </w:numPr>
        <w:ind w:left="283" w:hanging="283"/>
        <w:rPr>
          <w:sz w:val="20"/>
          <w:szCs w:val="20"/>
        </w:rPr>
      </w:pPr>
      <w:r>
        <w:rPr>
          <w:sz w:val="20"/>
          <w:szCs w:val="20"/>
        </w:rPr>
        <w:t xml:space="preserve">McKechnie AE, Wolf BO. 2010. Climate change increases the likelihood of catastrophic avian mortality events during extreme heat waves. </w:t>
      </w:r>
      <w:proofErr w:type="spellStart"/>
      <w:r>
        <w:rPr>
          <w:sz w:val="20"/>
          <w:szCs w:val="20"/>
        </w:rPr>
        <w:t>Biol</w:t>
      </w:r>
      <w:proofErr w:type="spellEnd"/>
      <w:r>
        <w:rPr>
          <w:sz w:val="20"/>
          <w:szCs w:val="20"/>
        </w:rPr>
        <w:t xml:space="preserve"> Lett. 6:253–256.</w:t>
      </w:r>
    </w:p>
    <w:p w14:paraId="61BB65A2" w14:textId="77777777" w:rsidR="008C33CD" w:rsidRDefault="00000000">
      <w:pPr>
        <w:numPr>
          <w:ilvl w:val="0"/>
          <w:numId w:val="2"/>
        </w:numPr>
        <w:ind w:left="283" w:hanging="283"/>
        <w:rPr>
          <w:sz w:val="20"/>
          <w:szCs w:val="20"/>
        </w:rPr>
      </w:pPr>
      <w:r>
        <w:rPr>
          <w:sz w:val="20"/>
          <w:szCs w:val="20"/>
        </w:rPr>
        <w:t>Meehl, G. A., &amp; Tebaldi, C. (2004). More intense, more frequent, and longer lasting heat waves in the 21st century. Science (New York, N.Y.), 305(5686), 994–997. https://doi.org/10.1126/science.1098704</w:t>
      </w:r>
    </w:p>
    <w:p w14:paraId="6D36DFED" w14:textId="77777777" w:rsidR="008C33CD" w:rsidRDefault="00000000">
      <w:pPr>
        <w:numPr>
          <w:ilvl w:val="0"/>
          <w:numId w:val="2"/>
        </w:numPr>
        <w:ind w:left="283" w:hanging="283"/>
        <w:rPr>
          <w:sz w:val="20"/>
          <w:szCs w:val="20"/>
        </w:rPr>
      </w:pPr>
      <w:r w:rsidRPr="00395330">
        <w:rPr>
          <w:sz w:val="20"/>
          <w:szCs w:val="20"/>
          <w:lang w:val="es-ES"/>
          <w:rPrChange w:id="1504" w:author="John Jackson" w:date="2025-07-01T10:27:00Z" w16du:dateUtc="2025-07-01T08:27:00Z">
            <w:rPr>
              <w:sz w:val="20"/>
              <w:szCs w:val="20"/>
            </w:rPr>
          </w:rPrChange>
        </w:rPr>
        <w:t xml:space="preserve">Monserrat, V. J. 2022. Los </w:t>
      </w:r>
      <w:proofErr w:type="spellStart"/>
      <w:r w:rsidRPr="00395330">
        <w:rPr>
          <w:sz w:val="20"/>
          <w:szCs w:val="20"/>
          <w:lang w:val="es-ES"/>
          <w:rPrChange w:id="1505" w:author="John Jackson" w:date="2025-07-01T10:27:00Z" w16du:dateUtc="2025-07-01T08:27:00Z">
            <w:rPr>
              <w:sz w:val="20"/>
              <w:szCs w:val="20"/>
            </w:rPr>
          </w:rPrChange>
        </w:rPr>
        <w:t>Neuropterida</w:t>
      </w:r>
      <w:proofErr w:type="spellEnd"/>
      <w:r w:rsidRPr="00395330">
        <w:rPr>
          <w:sz w:val="20"/>
          <w:szCs w:val="20"/>
          <w:lang w:val="es-ES"/>
          <w:rPrChange w:id="1506" w:author="John Jackson" w:date="2025-07-01T10:27:00Z" w16du:dateUtc="2025-07-01T08:27:00Z">
            <w:rPr>
              <w:sz w:val="20"/>
              <w:szCs w:val="20"/>
            </w:rPr>
          </w:rPrChange>
        </w:rPr>
        <w:t xml:space="preserve"> de la Península Ibérica y Baleares. </w:t>
      </w:r>
      <w:r>
        <w:rPr>
          <w:sz w:val="20"/>
          <w:szCs w:val="20"/>
        </w:rPr>
        <w:t xml:space="preserve">Zaragoza: Sociedad </w:t>
      </w:r>
      <w:proofErr w:type="spellStart"/>
      <w:r>
        <w:rPr>
          <w:sz w:val="20"/>
          <w:szCs w:val="20"/>
        </w:rPr>
        <w:t>Entomológica</w:t>
      </w:r>
      <w:proofErr w:type="spellEnd"/>
      <w:r>
        <w:rPr>
          <w:sz w:val="20"/>
          <w:szCs w:val="20"/>
        </w:rPr>
        <w:t xml:space="preserve"> Aragonesa (S.E.A.).</w:t>
      </w:r>
    </w:p>
    <w:p w14:paraId="6D396C66" w14:textId="77777777" w:rsidR="008C33CD" w:rsidRDefault="00000000">
      <w:pPr>
        <w:numPr>
          <w:ilvl w:val="0"/>
          <w:numId w:val="2"/>
        </w:numPr>
        <w:ind w:left="283" w:hanging="283"/>
        <w:rPr>
          <w:sz w:val="20"/>
          <w:szCs w:val="20"/>
        </w:rPr>
      </w:pPr>
      <w:r>
        <w:rPr>
          <w:sz w:val="20"/>
          <w:szCs w:val="20"/>
        </w:rPr>
        <w:t xml:space="preserve">Monserrat, V. J., and F. Acevedo. </w:t>
      </w:r>
      <w:r w:rsidRPr="00395330">
        <w:rPr>
          <w:sz w:val="20"/>
          <w:szCs w:val="20"/>
          <w:lang w:val="es-ES"/>
          <w:rPrChange w:id="1507" w:author="John Jackson" w:date="2025-07-01T10:27:00Z" w16du:dateUtc="2025-07-01T08:27:00Z">
            <w:rPr>
              <w:sz w:val="20"/>
              <w:szCs w:val="20"/>
            </w:rPr>
          </w:rPrChange>
        </w:rPr>
        <w:t xml:space="preserve">2013. Los </w:t>
      </w:r>
      <w:proofErr w:type="spellStart"/>
      <w:r w:rsidRPr="00395330">
        <w:rPr>
          <w:sz w:val="20"/>
          <w:szCs w:val="20"/>
          <w:lang w:val="es-ES"/>
          <w:rPrChange w:id="1508" w:author="John Jackson" w:date="2025-07-01T10:27:00Z" w16du:dateUtc="2025-07-01T08:27:00Z">
            <w:rPr>
              <w:sz w:val="20"/>
              <w:szCs w:val="20"/>
            </w:rPr>
          </w:rPrChange>
        </w:rPr>
        <w:t>Mirmeleónidos</w:t>
      </w:r>
      <w:proofErr w:type="spellEnd"/>
      <w:r w:rsidRPr="00395330">
        <w:rPr>
          <w:sz w:val="20"/>
          <w:szCs w:val="20"/>
          <w:lang w:val="es-ES"/>
          <w:rPrChange w:id="1509" w:author="John Jackson" w:date="2025-07-01T10:27:00Z" w16du:dateUtc="2025-07-01T08:27:00Z">
            <w:rPr>
              <w:sz w:val="20"/>
              <w:szCs w:val="20"/>
            </w:rPr>
          </w:rPrChange>
        </w:rPr>
        <w:t xml:space="preserve"> (Hormigas-León) de la Península Ibérica e Islas Baleares (</w:t>
      </w:r>
      <w:proofErr w:type="spellStart"/>
      <w:r w:rsidRPr="00395330">
        <w:rPr>
          <w:sz w:val="20"/>
          <w:szCs w:val="20"/>
          <w:lang w:val="es-ES"/>
          <w:rPrChange w:id="1510" w:author="John Jackson" w:date="2025-07-01T10:27:00Z" w16du:dateUtc="2025-07-01T08:27:00Z">
            <w:rPr>
              <w:sz w:val="20"/>
              <w:szCs w:val="20"/>
            </w:rPr>
          </w:rPrChange>
        </w:rPr>
        <w:t>Insecta</w:t>
      </w:r>
      <w:proofErr w:type="spellEnd"/>
      <w:r w:rsidRPr="00395330">
        <w:rPr>
          <w:sz w:val="20"/>
          <w:szCs w:val="20"/>
          <w:lang w:val="es-ES"/>
          <w:rPrChange w:id="1511" w:author="John Jackson" w:date="2025-07-01T10:27:00Z" w16du:dateUtc="2025-07-01T08:27:00Z">
            <w:rPr>
              <w:sz w:val="20"/>
              <w:szCs w:val="20"/>
            </w:rPr>
          </w:rPrChange>
        </w:rPr>
        <w:t xml:space="preserve">, </w:t>
      </w:r>
      <w:proofErr w:type="spellStart"/>
      <w:r w:rsidRPr="00395330">
        <w:rPr>
          <w:sz w:val="20"/>
          <w:szCs w:val="20"/>
          <w:lang w:val="es-ES"/>
          <w:rPrChange w:id="1512" w:author="John Jackson" w:date="2025-07-01T10:27:00Z" w16du:dateUtc="2025-07-01T08:27:00Z">
            <w:rPr>
              <w:sz w:val="20"/>
              <w:szCs w:val="20"/>
            </w:rPr>
          </w:rPrChange>
        </w:rPr>
        <w:t>Neuropterida</w:t>
      </w:r>
      <w:proofErr w:type="spellEnd"/>
      <w:r w:rsidRPr="00395330">
        <w:rPr>
          <w:sz w:val="20"/>
          <w:szCs w:val="20"/>
          <w:lang w:val="es-ES"/>
          <w:rPrChange w:id="1513" w:author="John Jackson" w:date="2025-07-01T10:27:00Z" w16du:dateUtc="2025-07-01T08:27:00Z">
            <w:rPr>
              <w:sz w:val="20"/>
              <w:szCs w:val="20"/>
            </w:rPr>
          </w:rPrChange>
        </w:rPr>
        <w:t xml:space="preserve">, </w:t>
      </w:r>
      <w:proofErr w:type="spellStart"/>
      <w:r w:rsidRPr="00395330">
        <w:rPr>
          <w:sz w:val="20"/>
          <w:szCs w:val="20"/>
          <w:lang w:val="es-ES"/>
          <w:rPrChange w:id="1514" w:author="John Jackson" w:date="2025-07-01T10:27:00Z" w16du:dateUtc="2025-07-01T08:27:00Z">
            <w:rPr>
              <w:sz w:val="20"/>
              <w:szCs w:val="20"/>
            </w:rPr>
          </w:rPrChange>
        </w:rPr>
        <w:t>Neuroptera</w:t>
      </w:r>
      <w:proofErr w:type="spellEnd"/>
      <w:r w:rsidRPr="00395330">
        <w:rPr>
          <w:sz w:val="20"/>
          <w:szCs w:val="20"/>
          <w:lang w:val="es-ES"/>
          <w:rPrChange w:id="1515" w:author="John Jackson" w:date="2025-07-01T10:27:00Z" w16du:dateUtc="2025-07-01T08:27:00Z">
            <w:rPr>
              <w:sz w:val="20"/>
              <w:szCs w:val="20"/>
            </w:rPr>
          </w:rPrChange>
        </w:rPr>
        <w:t xml:space="preserve">, </w:t>
      </w:r>
      <w:proofErr w:type="spellStart"/>
      <w:r w:rsidRPr="00395330">
        <w:rPr>
          <w:sz w:val="20"/>
          <w:szCs w:val="20"/>
          <w:lang w:val="es-ES"/>
          <w:rPrChange w:id="1516" w:author="John Jackson" w:date="2025-07-01T10:27:00Z" w16du:dateUtc="2025-07-01T08:27:00Z">
            <w:rPr>
              <w:sz w:val="20"/>
              <w:szCs w:val="20"/>
            </w:rPr>
          </w:rPrChange>
        </w:rPr>
        <w:t>Myrmeleontidae</w:t>
      </w:r>
      <w:proofErr w:type="spellEnd"/>
      <w:r w:rsidRPr="00395330">
        <w:rPr>
          <w:sz w:val="20"/>
          <w:szCs w:val="20"/>
          <w:lang w:val="es-ES"/>
          <w:rPrChange w:id="1517" w:author="John Jackson" w:date="2025-07-01T10:27:00Z" w16du:dateUtc="2025-07-01T08:27:00Z">
            <w:rPr>
              <w:sz w:val="20"/>
              <w:szCs w:val="20"/>
            </w:rPr>
          </w:rPrChange>
        </w:rPr>
        <w:t xml:space="preserve">). </w:t>
      </w:r>
      <w:proofErr w:type="spellStart"/>
      <w:r>
        <w:rPr>
          <w:sz w:val="20"/>
          <w:szCs w:val="20"/>
        </w:rPr>
        <w:t>Graellsia</w:t>
      </w:r>
      <w:proofErr w:type="spellEnd"/>
      <w:r>
        <w:rPr>
          <w:sz w:val="20"/>
          <w:szCs w:val="20"/>
        </w:rPr>
        <w:t xml:space="preserve"> 69(2): 283–321. https://doi.org/10.3989/graellsia.2013.v69.098.</w:t>
      </w:r>
    </w:p>
    <w:p w14:paraId="4F007512" w14:textId="77777777" w:rsidR="008C33CD" w:rsidRDefault="00000000">
      <w:pPr>
        <w:numPr>
          <w:ilvl w:val="0"/>
          <w:numId w:val="2"/>
        </w:numPr>
        <w:ind w:left="283" w:hanging="283"/>
        <w:rPr>
          <w:sz w:val="20"/>
          <w:szCs w:val="20"/>
        </w:rPr>
      </w:pPr>
      <w:r>
        <w:rPr>
          <w:sz w:val="20"/>
          <w:szCs w:val="20"/>
        </w:rPr>
        <w:lastRenderedPageBreak/>
        <w:t xml:space="preserve">Morey, A. C., Venette, R. C., &amp; Hutchison, W. D. (2018). Sublethal effects of subzero temperatures on the light brown apple moth, </w:t>
      </w:r>
      <w:proofErr w:type="spellStart"/>
      <w:r>
        <w:rPr>
          <w:sz w:val="20"/>
          <w:szCs w:val="20"/>
        </w:rPr>
        <w:t>Epiphyas</w:t>
      </w:r>
      <w:proofErr w:type="spellEnd"/>
      <w:r>
        <w:rPr>
          <w:sz w:val="20"/>
          <w:szCs w:val="20"/>
        </w:rPr>
        <w:t xml:space="preserve"> </w:t>
      </w:r>
      <w:proofErr w:type="spellStart"/>
      <w:r>
        <w:rPr>
          <w:sz w:val="20"/>
          <w:szCs w:val="20"/>
        </w:rPr>
        <w:t>postvittana</w:t>
      </w:r>
      <w:proofErr w:type="spellEnd"/>
      <w:r>
        <w:rPr>
          <w:sz w:val="20"/>
          <w:szCs w:val="20"/>
        </w:rPr>
        <w:t>: Fitness costs in response to partial freezing. Insect Science, 26, 311–321</w:t>
      </w:r>
    </w:p>
    <w:p w14:paraId="5F9822A8" w14:textId="77777777" w:rsidR="008C33CD" w:rsidRDefault="00000000">
      <w:pPr>
        <w:numPr>
          <w:ilvl w:val="0"/>
          <w:numId w:val="2"/>
        </w:numPr>
        <w:ind w:left="283" w:hanging="283"/>
        <w:rPr>
          <w:sz w:val="20"/>
          <w:szCs w:val="20"/>
        </w:rPr>
      </w:pPr>
      <w:r w:rsidRPr="00395330">
        <w:rPr>
          <w:sz w:val="20"/>
          <w:szCs w:val="20"/>
          <w:lang w:val="es-ES"/>
          <w:rPrChange w:id="1518" w:author="John Jackson" w:date="2025-07-01T10:27:00Z" w16du:dateUtc="2025-07-01T08:27:00Z">
            <w:rPr>
              <w:sz w:val="20"/>
              <w:szCs w:val="20"/>
            </w:rPr>
          </w:rPrChange>
        </w:rPr>
        <w:t xml:space="preserve">Nervo, B., </w:t>
      </w:r>
      <w:proofErr w:type="spellStart"/>
      <w:r w:rsidRPr="00395330">
        <w:rPr>
          <w:sz w:val="20"/>
          <w:szCs w:val="20"/>
          <w:lang w:val="es-ES"/>
          <w:rPrChange w:id="1519" w:author="John Jackson" w:date="2025-07-01T10:27:00Z" w16du:dateUtc="2025-07-01T08:27:00Z">
            <w:rPr>
              <w:sz w:val="20"/>
              <w:szCs w:val="20"/>
            </w:rPr>
          </w:rPrChange>
        </w:rPr>
        <w:t>Roggero</w:t>
      </w:r>
      <w:proofErr w:type="spellEnd"/>
      <w:r w:rsidRPr="00395330">
        <w:rPr>
          <w:sz w:val="20"/>
          <w:szCs w:val="20"/>
          <w:lang w:val="es-ES"/>
          <w:rPrChange w:id="1520" w:author="John Jackson" w:date="2025-07-01T10:27:00Z" w16du:dateUtc="2025-07-01T08:27:00Z">
            <w:rPr>
              <w:sz w:val="20"/>
              <w:szCs w:val="20"/>
            </w:rPr>
          </w:rPrChange>
        </w:rPr>
        <w:t xml:space="preserve">, A., </w:t>
      </w:r>
      <w:proofErr w:type="spellStart"/>
      <w:r w:rsidRPr="00395330">
        <w:rPr>
          <w:sz w:val="20"/>
          <w:szCs w:val="20"/>
          <w:lang w:val="es-ES"/>
          <w:rPrChange w:id="1521" w:author="John Jackson" w:date="2025-07-01T10:27:00Z" w16du:dateUtc="2025-07-01T08:27:00Z">
            <w:rPr>
              <w:sz w:val="20"/>
              <w:szCs w:val="20"/>
            </w:rPr>
          </w:rPrChange>
        </w:rPr>
        <w:t>Isaia</w:t>
      </w:r>
      <w:proofErr w:type="spellEnd"/>
      <w:r w:rsidRPr="00395330">
        <w:rPr>
          <w:sz w:val="20"/>
          <w:szCs w:val="20"/>
          <w:lang w:val="es-ES"/>
          <w:rPrChange w:id="1522" w:author="John Jackson" w:date="2025-07-01T10:27:00Z" w16du:dateUtc="2025-07-01T08:27:00Z">
            <w:rPr>
              <w:sz w:val="20"/>
              <w:szCs w:val="20"/>
            </w:rPr>
          </w:rPrChange>
        </w:rPr>
        <w:t xml:space="preserve">, M., Chamberlain, D., Rolando, A., &amp; </w:t>
      </w:r>
      <w:proofErr w:type="spellStart"/>
      <w:r w:rsidRPr="00395330">
        <w:rPr>
          <w:sz w:val="20"/>
          <w:szCs w:val="20"/>
          <w:lang w:val="es-ES"/>
          <w:rPrChange w:id="1523" w:author="John Jackson" w:date="2025-07-01T10:27:00Z" w16du:dateUtc="2025-07-01T08:27:00Z">
            <w:rPr>
              <w:sz w:val="20"/>
              <w:szCs w:val="20"/>
            </w:rPr>
          </w:rPrChange>
        </w:rPr>
        <w:t>Palestrini</w:t>
      </w:r>
      <w:proofErr w:type="spellEnd"/>
      <w:r w:rsidRPr="00395330">
        <w:rPr>
          <w:sz w:val="20"/>
          <w:szCs w:val="20"/>
          <w:lang w:val="es-ES"/>
          <w:rPrChange w:id="1524" w:author="John Jackson" w:date="2025-07-01T10:27:00Z" w16du:dateUtc="2025-07-01T08:27:00Z">
            <w:rPr>
              <w:sz w:val="20"/>
              <w:szCs w:val="20"/>
            </w:rPr>
          </w:rPrChange>
        </w:rPr>
        <w:t xml:space="preserve">, C. (2021). </w:t>
      </w:r>
      <w:r>
        <w:rPr>
          <w:sz w:val="20"/>
          <w:szCs w:val="20"/>
        </w:rPr>
        <w:t>Integrating thermal tolerance, water balance and morphology: An experimental study on dung beetles. Journal of Thermal Biology, 101, 103093. https://doi.org/10.1016/j.jtherbio.2021.103093</w:t>
      </w:r>
    </w:p>
    <w:p w14:paraId="6A766F2E" w14:textId="77777777" w:rsidR="008C33CD" w:rsidRDefault="00000000">
      <w:pPr>
        <w:numPr>
          <w:ilvl w:val="0"/>
          <w:numId w:val="2"/>
        </w:numPr>
        <w:ind w:left="283" w:hanging="283"/>
        <w:rPr>
          <w:sz w:val="20"/>
          <w:szCs w:val="20"/>
        </w:rPr>
      </w:pPr>
      <w:r>
        <w:rPr>
          <w:sz w:val="20"/>
          <w:szCs w:val="20"/>
        </w:rPr>
        <w:t xml:space="preserve">Nice, C. C., Forister, M. L., Harrison, J. G., Gompert, Z., Fordyce, J. A., Thorne, J. H., </w:t>
      </w:r>
      <w:proofErr w:type="spellStart"/>
      <w:r>
        <w:rPr>
          <w:sz w:val="20"/>
          <w:szCs w:val="20"/>
        </w:rPr>
        <w:t>Waetjen</w:t>
      </w:r>
      <w:proofErr w:type="spellEnd"/>
      <w:r>
        <w:rPr>
          <w:sz w:val="20"/>
          <w:szCs w:val="20"/>
        </w:rPr>
        <w:t>, D. P., &amp; Shapiro, A. M. (2019). Extreme heterogeneity of population response to climatic variation and the limits of prediction. Global Change Biology, 25(7), 2127–2136. https://doi.org/10.1111/gcb.14593</w:t>
      </w:r>
    </w:p>
    <w:p w14:paraId="5C9423FB" w14:textId="77777777" w:rsidR="008C33CD" w:rsidRDefault="00000000">
      <w:pPr>
        <w:numPr>
          <w:ilvl w:val="0"/>
          <w:numId w:val="2"/>
        </w:numPr>
        <w:ind w:left="283" w:hanging="283"/>
        <w:rPr>
          <w:sz w:val="20"/>
          <w:szCs w:val="20"/>
        </w:rPr>
      </w:pPr>
      <w:proofErr w:type="spellStart"/>
      <w:r>
        <w:rPr>
          <w:sz w:val="20"/>
          <w:szCs w:val="20"/>
        </w:rPr>
        <w:t>Paaijmans</w:t>
      </w:r>
      <w:proofErr w:type="spellEnd"/>
      <w:r>
        <w:rPr>
          <w:sz w:val="20"/>
          <w:szCs w:val="20"/>
        </w:rPr>
        <w:t>, K. P., Heinig, R. L., Selig, R. A., Blanford, J. I., Blanford, S., Murdock, C. C., &amp; Thomas, M. B. (2013). Temperature variation makes ectotherms more sensitive to climate change. Global Change Biology, 19(8), 2373–2380. https://doi.org/10.1111/gcb.12240</w:t>
      </w:r>
    </w:p>
    <w:p w14:paraId="3A354015" w14:textId="77777777" w:rsidR="008C33CD" w:rsidRDefault="00000000">
      <w:pPr>
        <w:numPr>
          <w:ilvl w:val="0"/>
          <w:numId w:val="2"/>
        </w:numPr>
        <w:ind w:left="283" w:hanging="283"/>
        <w:rPr>
          <w:sz w:val="20"/>
          <w:szCs w:val="20"/>
        </w:rPr>
      </w:pPr>
      <w:r>
        <w:rPr>
          <w:sz w:val="20"/>
          <w:szCs w:val="20"/>
        </w:rPr>
        <w:t>PCC. 2021. “ClimateChange</w:t>
      </w:r>
      <w:proofErr w:type="gramStart"/>
      <w:r>
        <w:rPr>
          <w:sz w:val="20"/>
          <w:szCs w:val="20"/>
        </w:rPr>
        <w:t>2021:ThePhysicalScienceBasis</w:t>
      </w:r>
      <w:proofErr w:type="gramEnd"/>
      <w:r>
        <w:rPr>
          <w:sz w:val="20"/>
          <w:szCs w:val="20"/>
        </w:rPr>
        <w:t xml:space="preserve">.” In Contribution of Working Group I to the Sixth Assessment Report of the Intergovernmental Panel on Climate Change, edited by V. Masson-Delmotte, P. Zhai, A. Pirani, S. L. Connors, C. </w:t>
      </w:r>
      <w:proofErr w:type="spellStart"/>
      <w:r>
        <w:rPr>
          <w:sz w:val="20"/>
          <w:szCs w:val="20"/>
        </w:rPr>
        <w:t>Péan</w:t>
      </w:r>
      <w:proofErr w:type="spellEnd"/>
      <w:r>
        <w:rPr>
          <w:sz w:val="20"/>
          <w:szCs w:val="20"/>
        </w:rPr>
        <w:t xml:space="preserve">, S. Berger, N. </w:t>
      </w:r>
      <w:proofErr w:type="spellStart"/>
      <w:r>
        <w:rPr>
          <w:sz w:val="20"/>
          <w:szCs w:val="20"/>
        </w:rPr>
        <w:t>Caud</w:t>
      </w:r>
      <w:proofErr w:type="spellEnd"/>
      <w:r>
        <w:rPr>
          <w:sz w:val="20"/>
          <w:szCs w:val="20"/>
        </w:rPr>
        <w:t xml:space="preserve">, Y. Chen, L. Goldfarb, M. I. Gomis, M. Huang, K. Leitzell, E. </w:t>
      </w:r>
      <w:proofErr w:type="spellStart"/>
      <w:r>
        <w:rPr>
          <w:sz w:val="20"/>
          <w:szCs w:val="20"/>
        </w:rPr>
        <w:t>Lonnoy</w:t>
      </w:r>
      <w:proofErr w:type="spellEnd"/>
      <w:r>
        <w:rPr>
          <w:sz w:val="20"/>
          <w:szCs w:val="20"/>
        </w:rPr>
        <w:t xml:space="preserve">, J. B. R. Matthews, T. K. Maycock, T. Waterfield, O. </w:t>
      </w:r>
      <w:proofErr w:type="spellStart"/>
      <w:r>
        <w:rPr>
          <w:sz w:val="20"/>
          <w:szCs w:val="20"/>
        </w:rPr>
        <w:t>Yelekçi</w:t>
      </w:r>
      <w:proofErr w:type="spellEnd"/>
      <w:r>
        <w:rPr>
          <w:sz w:val="20"/>
          <w:szCs w:val="20"/>
        </w:rPr>
        <w:t>, R. Yu, and B. Zhou. Cambridge and New York, NY: Cambridge University Press.</w:t>
      </w:r>
    </w:p>
    <w:p w14:paraId="27E82EB0" w14:textId="77777777" w:rsidR="008C33CD" w:rsidRDefault="00000000">
      <w:pPr>
        <w:numPr>
          <w:ilvl w:val="0"/>
          <w:numId w:val="2"/>
        </w:numPr>
        <w:ind w:left="283" w:hanging="283"/>
        <w:rPr>
          <w:sz w:val="20"/>
          <w:szCs w:val="20"/>
        </w:rPr>
      </w:pPr>
      <w:proofErr w:type="spellStart"/>
      <w:r>
        <w:rPr>
          <w:sz w:val="20"/>
          <w:szCs w:val="20"/>
        </w:rPr>
        <w:t>Pecl</w:t>
      </w:r>
      <w:proofErr w:type="spellEnd"/>
      <w:r>
        <w:rPr>
          <w:sz w:val="20"/>
          <w:szCs w:val="20"/>
        </w:rPr>
        <w:t>, G. T., Araújo, M. B., Bell, J. D., et al. (2017). Biodiversity redistribution under climate change: Impacts on ecosystems and human well-being. Science, 355(6332), eaai9214. https://doi.org/10.1126/science.aai9214</w:t>
      </w:r>
    </w:p>
    <w:p w14:paraId="1153CD3D" w14:textId="77777777" w:rsidR="008C33CD" w:rsidRDefault="00000000">
      <w:pPr>
        <w:numPr>
          <w:ilvl w:val="0"/>
          <w:numId w:val="2"/>
        </w:numPr>
        <w:ind w:left="283" w:hanging="283"/>
        <w:rPr>
          <w:sz w:val="20"/>
          <w:szCs w:val="20"/>
        </w:rPr>
      </w:pPr>
      <w:r w:rsidRPr="00395330">
        <w:rPr>
          <w:sz w:val="20"/>
          <w:szCs w:val="20"/>
          <w:lang w:val="es-ES"/>
          <w:rPrChange w:id="1525" w:author="John Jackson" w:date="2025-07-01T10:27:00Z" w16du:dateUtc="2025-07-01T08:27:00Z">
            <w:rPr>
              <w:sz w:val="20"/>
              <w:szCs w:val="20"/>
            </w:rPr>
          </w:rPrChange>
        </w:rPr>
        <w:t xml:space="preserve">Pérez-Ramos, I. M., R. Díaz-Delgado, E. G. de la Riva, R. Villar, F. Lloret, and T. Marañón. </w:t>
      </w:r>
      <w:r>
        <w:rPr>
          <w:sz w:val="20"/>
          <w:szCs w:val="20"/>
        </w:rPr>
        <w:t xml:space="preserve">2017. Climate Variability and Community Stability in Mediterranean Shrublands: The Role of </w:t>
      </w:r>
      <w:proofErr w:type="spellStart"/>
      <w:r>
        <w:rPr>
          <w:sz w:val="20"/>
          <w:szCs w:val="20"/>
        </w:rPr>
        <w:t>FunctionalDiversity</w:t>
      </w:r>
      <w:proofErr w:type="spellEnd"/>
      <w:r>
        <w:rPr>
          <w:sz w:val="20"/>
          <w:szCs w:val="20"/>
        </w:rPr>
        <w:t xml:space="preserve"> and Soil Environment. Journal of Ecology 105(5): 1335–1346.https://doi.org/10.1111/1365-2745.12747.</w:t>
      </w:r>
    </w:p>
    <w:p w14:paraId="56F55295" w14:textId="77777777" w:rsidR="008C33CD" w:rsidRDefault="00000000">
      <w:pPr>
        <w:numPr>
          <w:ilvl w:val="0"/>
          <w:numId w:val="2"/>
        </w:numPr>
        <w:ind w:left="283" w:hanging="283"/>
        <w:rPr>
          <w:sz w:val="20"/>
          <w:szCs w:val="20"/>
        </w:rPr>
      </w:pPr>
      <w:r>
        <w:rPr>
          <w:sz w:val="20"/>
          <w:szCs w:val="20"/>
        </w:rPr>
        <w:t>Perkins-Kirkpatrick SE, Gibson PB. 2017. Changes in regional heatwave characteristics as a function of increasing global temperature. Sci Rep. 7:12256.</w:t>
      </w:r>
    </w:p>
    <w:p w14:paraId="1C6E0B87" w14:textId="77777777" w:rsidR="008C33CD" w:rsidRDefault="00000000">
      <w:pPr>
        <w:numPr>
          <w:ilvl w:val="0"/>
          <w:numId w:val="2"/>
        </w:numPr>
        <w:ind w:left="283" w:hanging="283"/>
        <w:rPr>
          <w:sz w:val="20"/>
          <w:szCs w:val="20"/>
        </w:rPr>
      </w:pPr>
      <w:r w:rsidRPr="00395330">
        <w:rPr>
          <w:sz w:val="20"/>
          <w:szCs w:val="20"/>
          <w:lang w:val="es-ES"/>
          <w:rPrChange w:id="1526" w:author="John Jackson" w:date="2025-07-01T10:27:00Z" w16du:dateUtc="2025-07-01T08:27:00Z">
            <w:rPr>
              <w:sz w:val="20"/>
              <w:szCs w:val="20"/>
            </w:rPr>
          </w:rPrChange>
        </w:rPr>
        <w:t xml:space="preserve">Ramos, F. A. 2017. Avances en el Conocimiento de la Familia </w:t>
      </w:r>
      <w:proofErr w:type="spellStart"/>
      <w:r w:rsidRPr="00395330">
        <w:rPr>
          <w:sz w:val="20"/>
          <w:szCs w:val="20"/>
          <w:lang w:val="es-ES"/>
          <w:rPrChange w:id="1527" w:author="John Jackson" w:date="2025-07-01T10:27:00Z" w16du:dateUtc="2025-07-01T08:27:00Z">
            <w:rPr>
              <w:sz w:val="20"/>
              <w:szCs w:val="20"/>
            </w:rPr>
          </w:rPrChange>
        </w:rPr>
        <w:t>Myrmeleontidae</w:t>
      </w:r>
      <w:proofErr w:type="spellEnd"/>
      <w:r w:rsidRPr="00395330">
        <w:rPr>
          <w:sz w:val="20"/>
          <w:szCs w:val="20"/>
          <w:lang w:val="es-ES"/>
          <w:rPrChange w:id="1528" w:author="John Jackson" w:date="2025-07-01T10:27:00Z" w16du:dateUtc="2025-07-01T08:27:00Z">
            <w:rPr>
              <w:sz w:val="20"/>
              <w:szCs w:val="20"/>
            </w:rPr>
          </w:rPrChange>
        </w:rPr>
        <w:t xml:space="preserve"> (</w:t>
      </w:r>
      <w:proofErr w:type="spellStart"/>
      <w:r w:rsidRPr="00395330">
        <w:rPr>
          <w:sz w:val="20"/>
          <w:szCs w:val="20"/>
          <w:lang w:val="es-ES"/>
          <w:rPrChange w:id="1529" w:author="John Jackson" w:date="2025-07-01T10:27:00Z" w16du:dateUtc="2025-07-01T08:27:00Z">
            <w:rPr>
              <w:sz w:val="20"/>
              <w:szCs w:val="20"/>
            </w:rPr>
          </w:rPrChange>
        </w:rPr>
        <w:t>Insecta</w:t>
      </w:r>
      <w:proofErr w:type="spellEnd"/>
      <w:r w:rsidRPr="00395330">
        <w:rPr>
          <w:sz w:val="20"/>
          <w:szCs w:val="20"/>
          <w:lang w:val="es-ES"/>
          <w:rPrChange w:id="1530" w:author="John Jackson" w:date="2025-07-01T10:27:00Z" w16du:dateUtc="2025-07-01T08:27:00Z">
            <w:rPr>
              <w:sz w:val="20"/>
              <w:szCs w:val="20"/>
            </w:rPr>
          </w:rPrChange>
        </w:rPr>
        <w:t xml:space="preserve">, </w:t>
      </w:r>
      <w:proofErr w:type="spellStart"/>
      <w:r w:rsidRPr="00395330">
        <w:rPr>
          <w:sz w:val="20"/>
          <w:szCs w:val="20"/>
          <w:lang w:val="es-ES"/>
          <w:rPrChange w:id="1531" w:author="John Jackson" w:date="2025-07-01T10:27:00Z" w16du:dateUtc="2025-07-01T08:27:00Z">
            <w:rPr>
              <w:sz w:val="20"/>
              <w:szCs w:val="20"/>
            </w:rPr>
          </w:rPrChange>
        </w:rPr>
        <w:t>Neuroptera</w:t>
      </w:r>
      <w:proofErr w:type="spellEnd"/>
      <w:r w:rsidRPr="00395330">
        <w:rPr>
          <w:sz w:val="20"/>
          <w:szCs w:val="20"/>
          <w:lang w:val="es-ES"/>
          <w:rPrChange w:id="1532" w:author="John Jackson" w:date="2025-07-01T10:27:00Z" w16du:dateUtc="2025-07-01T08:27:00Z">
            <w:rPr>
              <w:sz w:val="20"/>
              <w:szCs w:val="20"/>
            </w:rPr>
          </w:rPrChange>
        </w:rPr>
        <w:t xml:space="preserve">) de la Península Ibérica y Baleares: Estadios Larvarios, Filogenia y Modelos de Distribución. </w:t>
      </w:r>
      <w:r>
        <w:rPr>
          <w:sz w:val="20"/>
          <w:szCs w:val="20"/>
        </w:rPr>
        <w:t>Doctoral dissertation, Universidad Complutense de Madrid.</w:t>
      </w:r>
    </w:p>
    <w:p w14:paraId="44BCF503" w14:textId="77777777" w:rsidR="008C33CD" w:rsidRDefault="00000000">
      <w:pPr>
        <w:numPr>
          <w:ilvl w:val="0"/>
          <w:numId w:val="2"/>
        </w:numPr>
        <w:ind w:left="283" w:hanging="283"/>
        <w:rPr>
          <w:sz w:val="20"/>
          <w:szCs w:val="20"/>
        </w:rPr>
      </w:pPr>
      <w:r>
        <w:rPr>
          <w:sz w:val="20"/>
          <w:szCs w:val="20"/>
        </w:rPr>
        <w:t>Raquel A. Garcia et al., Multiple Dimensions of Climate Change and Their Implications for Biodiversity. Science344, 1247579(2014). DOI:10.1126/science.1247579</w:t>
      </w:r>
    </w:p>
    <w:p w14:paraId="20104C0F" w14:textId="77777777" w:rsidR="008C33CD" w:rsidRDefault="00000000">
      <w:pPr>
        <w:numPr>
          <w:ilvl w:val="0"/>
          <w:numId w:val="2"/>
        </w:numPr>
        <w:ind w:left="283" w:hanging="283"/>
        <w:rPr>
          <w:sz w:val="20"/>
          <w:szCs w:val="20"/>
        </w:rPr>
      </w:pPr>
      <w:r>
        <w:rPr>
          <w:sz w:val="20"/>
          <w:szCs w:val="20"/>
        </w:rPr>
        <w:t>Renner, S. S., &amp; Zohner, C. M. (2018). Climate change and phenological mismatch in trophic interactions among plants, insects, and vertebrates. Annual Review of Ecology, Evolution, and Systematics, 49, 165–182. https://doi.org/10.1146/annurev-ecolsys-110617-062535</w:t>
      </w:r>
    </w:p>
    <w:p w14:paraId="2C42985E" w14:textId="77777777" w:rsidR="008C33CD" w:rsidRDefault="00000000">
      <w:pPr>
        <w:numPr>
          <w:ilvl w:val="0"/>
          <w:numId w:val="2"/>
        </w:numPr>
        <w:ind w:left="283" w:hanging="283"/>
        <w:rPr>
          <w:sz w:val="20"/>
          <w:szCs w:val="20"/>
        </w:rPr>
      </w:pPr>
      <w:proofErr w:type="spellStart"/>
      <w:r>
        <w:rPr>
          <w:sz w:val="20"/>
          <w:szCs w:val="20"/>
        </w:rPr>
        <w:t>Rotkopf</w:t>
      </w:r>
      <w:proofErr w:type="spellEnd"/>
      <w:r>
        <w:rPr>
          <w:sz w:val="20"/>
          <w:szCs w:val="20"/>
        </w:rPr>
        <w:t xml:space="preserve">, R., </w:t>
      </w:r>
      <w:proofErr w:type="spellStart"/>
      <w:r>
        <w:rPr>
          <w:sz w:val="20"/>
          <w:szCs w:val="20"/>
        </w:rPr>
        <w:t>Barkae</w:t>
      </w:r>
      <w:proofErr w:type="spellEnd"/>
      <w:r>
        <w:rPr>
          <w:sz w:val="20"/>
          <w:szCs w:val="20"/>
        </w:rPr>
        <w:t xml:space="preserve">, E. D., Bar-Hanin, E., Alcalay, Y., &amp; Ovadia, O. (2012). Multi-Axis Niche Examination of Ecological Specialization: Responses to Heat, Desiccation and Starvation Stress in Two Species of Pit-Building Antlions. </w:t>
      </w:r>
      <w:proofErr w:type="spellStart"/>
      <w:r>
        <w:rPr>
          <w:sz w:val="20"/>
          <w:szCs w:val="20"/>
        </w:rPr>
        <w:t>PLoS</w:t>
      </w:r>
      <w:proofErr w:type="spellEnd"/>
      <w:r>
        <w:rPr>
          <w:sz w:val="20"/>
          <w:szCs w:val="20"/>
        </w:rPr>
        <w:t xml:space="preserve"> ONE, 7(11), e50884.</w:t>
      </w:r>
    </w:p>
    <w:p w14:paraId="11DC1B7A" w14:textId="77777777" w:rsidR="008C33CD" w:rsidRDefault="00000000">
      <w:pPr>
        <w:numPr>
          <w:ilvl w:val="0"/>
          <w:numId w:val="2"/>
        </w:numPr>
        <w:ind w:left="283" w:hanging="283"/>
        <w:rPr>
          <w:sz w:val="20"/>
          <w:szCs w:val="20"/>
        </w:rPr>
      </w:pPr>
      <w:r>
        <w:rPr>
          <w:sz w:val="20"/>
          <w:szCs w:val="20"/>
        </w:rPr>
        <w:t xml:space="preserve">Scharf, I., &amp; Ovadia, O. (2006). Factors influencing site abandonment and site selection in a sit-and-wait predator: A review of pit-building antlion larvae. Journal of Insect </w:t>
      </w:r>
      <w:proofErr w:type="spellStart"/>
      <w:r>
        <w:rPr>
          <w:sz w:val="20"/>
          <w:szCs w:val="20"/>
        </w:rPr>
        <w:t>Behavior</w:t>
      </w:r>
      <w:proofErr w:type="spellEnd"/>
      <w:r>
        <w:rPr>
          <w:sz w:val="20"/>
          <w:szCs w:val="20"/>
        </w:rPr>
        <w:t>, 19(2), 197–218. https://doi.org/10.1007/s10905-006-9017-4</w:t>
      </w:r>
    </w:p>
    <w:p w14:paraId="4416DC2E" w14:textId="77777777" w:rsidR="008C33CD" w:rsidRDefault="00000000">
      <w:pPr>
        <w:numPr>
          <w:ilvl w:val="0"/>
          <w:numId w:val="2"/>
        </w:numPr>
        <w:ind w:left="283" w:hanging="283"/>
        <w:rPr>
          <w:sz w:val="20"/>
          <w:szCs w:val="20"/>
        </w:rPr>
      </w:pPr>
      <w:r>
        <w:rPr>
          <w:sz w:val="20"/>
          <w:szCs w:val="20"/>
        </w:rPr>
        <w:t xml:space="preserve">Scharf, I., Filin, I., Golan, M., </w:t>
      </w:r>
      <w:proofErr w:type="spellStart"/>
      <w:r>
        <w:rPr>
          <w:sz w:val="20"/>
          <w:szCs w:val="20"/>
        </w:rPr>
        <w:t>Buchshtav</w:t>
      </w:r>
      <w:proofErr w:type="spellEnd"/>
      <w:r>
        <w:rPr>
          <w:sz w:val="20"/>
          <w:szCs w:val="20"/>
        </w:rPr>
        <w:t>, M., Subach, A., &amp; Ovadia, O. (2008). A comparison between desert and Mediterranean antlion populations: Differences in life history and morphology. Journal of Evolutionary Biology, 21(1), 162–172. https://doi.org/10.1111/j.1420-9101.2007.01453.x</w:t>
      </w:r>
    </w:p>
    <w:p w14:paraId="3C09A7C7" w14:textId="77777777" w:rsidR="008C33CD" w:rsidRDefault="00000000">
      <w:pPr>
        <w:numPr>
          <w:ilvl w:val="0"/>
          <w:numId w:val="2"/>
        </w:numPr>
        <w:ind w:left="283" w:hanging="283"/>
        <w:rPr>
          <w:sz w:val="20"/>
          <w:szCs w:val="20"/>
        </w:rPr>
      </w:pPr>
      <w:r>
        <w:rPr>
          <w:sz w:val="20"/>
          <w:szCs w:val="20"/>
        </w:rPr>
        <w:t>Schmitz OJ, Rosenblatt AE, Smylie M. 2016. Temperature dependence of predation stress and the nutritional ecology of a generalist herbivore. Ecology. 97:3119–3130.</w:t>
      </w:r>
    </w:p>
    <w:p w14:paraId="597659AE" w14:textId="77777777" w:rsidR="008C33CD" w:rsidRDefault="00000000">
      <w:pPr>
        <w:numPr>
          <w:ilvl w:val="0"/>
          <w:numId w:val="2"/>
        </w:numPr>
        <w:ind w:left="283" w:hanging="283"/>
        <w:rPr>
          <w:sz w:val="20"/>
          <w:szCs w:val="20"/>
        </w:rPr>
      </w:pPr>
      <w:r>
        <w:rPr>
          <w:sz w:val="20"/>
          <w:szCs w:val="20"/>
        </w:rPr>
        <w:t>Seiter, S., &amp; Kingsolver, J. G. (2013). Environmental determinants of population divergence in life-history traits for an invasive species: climate, seasonality and natural enemies. Journal of Evolutionary Biology, 26</w:t>
      </w:r>
    </w:p>
    <w:p w14:paraId="2C5B40A1" w14:textId="77777777" w:rsidR="008C33CD" w:rsidRDefault="00000000">
      <w:pPr>
        <w:numPr>
          <w:ilvl w:val="0"/>
          <w:numId w:val="2"/>
        </w:numPr>
        <w:ind w:left="283" w:hanging="283"/>
        <w:rPr>
          <w:sz w:val="20"/>
          <w:szCs w:val="20"/>
        </w:rPr>
      </w:pPr>
      <w:proofErr w:type="spellStart"/>
      <w:r>
        <w:rPr>
          <w:sz w:val="20"/>
          <w:szCs w:val="20"/>
        </w:rPr>
        <w:t>Serediuk</w:t>
      </w:r>
      <w:proofErr w:type="spellEnd"/>
      <w:r>
        <w:rPr>
          <w:sz w:val="20"/>
          <w:szCs w:val="20"/>
        </w:rPr>
        <w:t xml:space="preserve">, H., Jackson, J., Evers, S. M., &amp; </w:t>
      </w:r>
      <w:proofErr w:type="spellStart"/>
      <w:r>
        <w:rPr>
          <w:sz w:val="20"/>
          <w:szCs w:val="20"/>
        </w:rPr>
        <w:t>Paniw</w:t>
      </w:r>
      <w:proofErr w:type="spellEnd"/>
      <w:r>
        <w:rPr>
          <w:sz w:val="20"/>
          <w:szCs w:val="20"/>
        </w:rPr>
        <w:t>, M. (2024). Comparative life-history responses of lacewings to changes in temperature. Ecology and Evolution, 14, e70000. https://doi.org/10.1002/ece3.70000</w:t>
      </w:r>
    </w:p>
    <w:p w14:paraId="43CB20DA" w14:textId="77777777" w:rsidR="008C33CD" w:rsidRDefault="00000000">
      <w:pPr>
        <w:numPr>
          <w:ilvl w:val="0"/>
          <w:numId w:val="2"/>
        </w:numPr>
        <w:ind w:left="283" w:hanging="283"/>
        <w:rPr>
          <w:sz w:val="20"/>
          <w:szCs w:val="20"/>
        </w:rPr>
      </w:pPr>
      <w:r>
        <w:rPr>
          <w:sz w:val="20"/>
          <w:szCs w:val="20"/>
        </w:rPr>
        <w:t>Sinclair, B. J., &amp; Marshall, K. E. (2018). The many roles of fats in overwintering insects. Journal of Experimental Biology, 221, jeb161836</w:t>
      </w:r>
    </w:p>
    <w:p w14:paraId="62B82628" w14:textId="77777777" w:rsidR="008C33CD" w:rsidRDefault="00000000">
      <w:pPr>
        <w:numPr>
          <w:ilvl w:val="0"/>
          <w:numId w:val="2"/>
        </w:numPr>
        <w:ind w:left="283" w:hanging="283"/>
        <w:rPr>
          <w:sz w:val="20"/>
          <w:szCs w:val="20"/>
        </w:rPr>
      </w:pPr>
      <w:r>
        <w:rPr>
          <w:sz w:val="20"/>
          <w:szCs w:val="20"/>
        </w:rPr>
        <w:t>Speights, C. J., Harmon, J. P., &amp; Barton, B. T. (2017). Contrasting the potential effects of daytime versus nighttime warming on insects. Current Opinion in Insect Science, 23, 1–6.</w:t>
      </w:r>
    </w:p>
    <w:p w14:paraId="4D9CBA00" w14:textId="77777777" w:rsidR="008C33CD" w:rsidRDefault="00000000">
      <w:pPr>
        <w:numPr>
          <w:ilvl w:val="0"/>
          <w:numId w:val="2"/>
        </w:numPr>
        <w:ind w:left="283" w:hanging="283"/>
        <w:rPr>
          <w:sz w:val="20"/>
          <w:szCs w:val="20"/>
        </w:rPr>
      </w:pPr>
      <w:r>
        <w:rPr>
          <w:sz w:val="20"/>
          <w:szCs w:val="20"/>
        </w:rPr>
        <w:lastRenderedPageBreak/>
        <w:t>Stork, N. E. 2018. “How Many Species of Insects and Other Terrestrial Arthropods Are There on Earth?” Annual Review of Entomology 63: 31–45.</w:t>
      </w:r>
    </w:p>
    <w:p w14:paraId="10987A4E" w14:textId="77777777" w:rsidR="008C33CD" w:rsidRDefault="00000000">
      <w:pPr>
        <w:numPr>
          <w:ilvl w:val="0"/>
          <w:numId w:val="2"/>
        </w:numPr>
        <w:ind w:left="283" w:hanging="283"/>
        <w:rPr>
          <w:sz w:val="20"/>
          <w:szCs w:val="20"/>
        </w:rPr>
      </w:pPr>
      <w:r>
        <w:rPr>
          <w:sz w:val="20"/>
          <w:szCs w:val="20"/>
        </w:rPr>
        <w:t>Suggitt, A. J., Wilson, R. J., Isaac, N. J. B., Beale, C. M., Auffret, A. G., August, T., Bennie, J. J., Crick, H. Q. P., Duffield, S., Fox, R., Hopkins, J. J., Macgregor, N. A., Morecroft, M. D., &amp; Maclean, I. M. D. (2018). Extinction risk from climate change is reduced by microclimatic buffering. Nature Climate Change, 8, 713–717. https://doi.org/10.1038/s41558-018-0231-9</w:t>
      </w:r>
    </w:p>
    <w:p w14:paraId="4498AFD1" w14:textId="77777777" w:rsidR="008C33CD" w:rsidRDefault="00000000">
      <w:pPr>
        <w:numPr>
          <w:ilvl w:val="0"/>
          <w:numId w:val="2"/>
        </w:numPr>
        <w:ind w:left="283" w:hanging="283"/>
        <w:rPr>
          <w:sz w:val="20"/>
          <w:szCs w:val="20"/>
        </w:rPr>
      </w:pPr>
      <w:r>
        <w:rPr>
          <w:sz w:val="20"/>
          <w:szCs w:val="20"/>
        </w:rPr>
        <w:t xml:space="preserve">Thompson, L. M., Faske, T. M., Banahene, N., Grim, D., Agosta, S. J., Parry, D., Tobin, P. C., Johnson, D. M., &amp; Grayson, K. L. (2017). Variation in growth and developmental responses to </w:t>
      </w:r>
      <w:proofErr w:type="spellStart"/>
      <w:r>
        <w:rPr>
          <w:sz w:val="20"/>
          <w:szCs w:val="20"/>
        </w:rPr>
        <w:t>supraoptimal</w:t>
      </w:r>
      <w:proofErr w:type="spellEnd"/>
      <w:r>
        <w:rPr>
          <w:sz w:val="20"/>
          <w:szCs w:val="20"/>
        </w:rPr>
        <w:t xml:space="preserve"> temperatures near latitudinal range limits of gypsy moth (Lymantria dispar (L.)), an expanding invasive species: Geographic variation in heat tolerance. Physiological Entomology. https://doi.org/10.1111/phen.12190</w:t>
      </w:r>
    </w:p>
    <w:p w14:paraId="309DC895" w14:textId="77777777" w:rsidR="008C33CD" w:rsidRDefault="00000000">
      <w:pPr>
        <w:numPr>
          <w:ilvl w:val="0"/>
          <w:numId w:val="2"/>
        </w:numPr>
        <w:ind w:left="283" w:hanging="283"/>
        <w:rPr>
          <w:sz w:val="20"/>
          <w:szCs w:val="20"/>
        </w:rPr>
      </w:pPr>
      <w:r>
        <w:rPr>
          <w:sz w:val="20"/>
          <w:szCs w:val="20"/>
        </w:rPr>
        <w:t xml:space="preserve">Tuomainen U, </w:t>
      </w:r>
      <w:proofErr w:type="spellStart"/>
      <w:r>
        <w:rPr>
          <w:sz w:val="20"/>
          <w:szCs w:val="20"/>
        </w:rPr>
        <w:t>Candolin</w:t>
      </w:r>
      <w:proofErr w:type="spellEnd"/>
      <w:r>
        <w:rPr>
          <w:sz w:val="20"/>
          <w:szCs w:val="20"/>
        </w:rPr>
        <w:t xml:space="preserve"> U. 2011. Behavioural responses to human-induced environmental change. </w:t>
      </w:r>
      <w:proofErr w:type="spellStart"/>
      <w:r>
        <w:rPr>
          <w:sz w:val="20"/>
          <w:szCs w:val="20"/>
        </w:rPr>
        <w:t>Biol</w:t>
      </w:r>
      <w:proofErr w:type="spellEnd"/>
      <w:r>
        <w:rPr>
          <w:sz w:val="20"/>
          <w:szCs w:val="20"/>
        </w:rPr>
        <w:t xml:space="preserve"> Rev Camb </w:t>
      </w:r>
      <w:proofErr w:type="spellStart"/>
      <w:r>
        <w:rPr>
          <w:sz w:val="20"/>
          <w:szCs w:val="20"/>
        </w:rPr>
        <w:t>Philos</w:t>
      </w:r>
      <w:proofErr w:type="spellEnd"/>
      <w:r>
        <w:rPr>
          <w:sz w:val="20"/>
          <w:szCs w:val="20"/>
        </w:rPr>
        <w:t xml:space="preserve"> Soc. 86:640–657.</w:t>
      </w:r>
    </w:p>
    <w:p w14:paraId="3024C5EF" w14:textId="77777777" w:rsidR="008C33CD" w:rsidRDefault="00000000">
      <w:pPr>
        <w:numPr>
          <w:ilvl w:val="0"/>
          <w:numId w:val="2"/>
        </w:numPr>
        <w:ind w:left="283" w:hanging="283"/>
        <w:rPr>
          <w:sz w:val="20"/>
          <w:szCs w:val="20"/>
        </w:rPr>
      </w:pPr>
      <w:proofErr w:type="spellStart"/>
      <w:r>
        <w:rPr>
          <w:sz w:val="20"/>
          <w:szCs w:val="20"/>
        </w:rPr>
        <w:t>Ummenhofer</w:t>
      </w:r>
      <w:proofErr w:type="spellEnd"/>
      <w:r>
        <w:rPr>
          <w:sz w:val="20"/>
          <w:szCs w:val="20"/>
        </w:rPr>
        <w:t xml:space="preserve">, C. C., &amp; Meehl, G. A. (2017). Extreme weather and climate events with ecological relevance: A review. Philosophical Transactions of the Royal Society B: Biological Sciences, 372(20160135). https://doi.org/10.1098/rstb.2016.0135   </w:t>
      </w:r>
    </w:p>
    <w:p w14:paraId="0DCA3872" w14:textId="77777777" w:rsidR="008C33CD" w:rsidRDefault="00000000">
      <w:pPr>
        <w:numPr>
          <w:ilvl w:val="0"/>
          <w:numId w:val="2"/>
        </w:numPr>
        <w:ind w:left="283" w:hanging="283"/>
        <w:rPr>
          <w:sz w:val="20"/>
          <w:szCs w:val="20"/>
        </w:rPr>
      </w:pPr>
      <w:r w:rsidRPr="00395330">
        <w:rPr>
          <w:sz w:val="20"/>
          <w:szCs w:val="20"/>
          <w:lang w:val="es-ES"/>
          <w:rPrChange w:id="1533" w:author="John Jackson" w:date="2025-07-01T10:27:00Z" w16du:dateUtc="2025-07-01T08:27:00Z">
            <w:rPr>
              <w:sz w:val="20"/>
              <w:szCs w:val="20"/>
            </w:rPr>
          </w:rPrChange>
        </w:rPr>
        <w:t xml:space="preserve">van </w:t>
      </w:r>
      <w:proofErr w:type="spellStart"/>
      <w:r w:rsidRPr="00395330">
        <w:rPr>
          <w:sz w:val="20"/>
          <w:szCs w:val="20"/>
          <w:lang w:val="es-ES"/>
          <w:rPrChange w:id="1534" w:author="John Jackson" w:date="2025-07-01T10:27:00Z" w16du:dateUtc="2025-07-01T08:27:00Z">
            <w:rPr>
              <w:sz w:val="20"/>
              <w:szCs w:val="20"/>
            </w:rPr>
          </w:rPrChange>
        </w:rPr>
        <w:t>Zyl</w:t>
      </w:r>
      <w:proofErr w:type="spellEnd"/>
      <w:r w:rsidRPr="00395330">
        <w:rPr>
          <w:sz w:val="20"/>
          <w:szCs w:val="20"/>
          <w:lang w:val="es-ES"/>
          <w:rPrChange w:id="1535" w:author="John Jackson" w:date="2025-07-01T10:27:00Z" w16du:dateUtc="2025-07-01T08:27:00Z">
            <w:rPr>
              <w:sz w:val="20"/>
              <w:szCs w:val="20"/>
            </w:rPr>
          </w:rPrChange>
        </w:rPr>
        <w:t xml:space="preserve">, A., van </w:t>
      </w:r>
      <w:proofErr w:type="spellStart"/>
      <w:r w:rsidRPr="00395330">
        <w:rPr>
          <w:sz w:val="20"/>
          <w:szCs w:val="20"/>
          <w:lang w:val="es-ES"/>
          <w:rPrChange w:id="1536" w:author="John Jackson" w:date="2025-07-01T10:27:00Z" w16du:dateUtc="2025-07-01T08:27:00Z">
            <w:rPr>
              <w:sz w:val="20"/>
              <w:szCs w:val="20"/>
            </w:rPr>
          </w:rPrChange>
        </w:rPr>
        <w:t>der</w:t>
      </w:r>
      <w:proofErr w:type="spellEnd"/>
      <w:r w:rsidRPr="00395330">
        <w:rPr>
          <w:sz w:val="20"/>
          <w:szCs w:val="20"/>
          <w:lang w:val="es-ES"/>
          <w:rPrChange w:id="1537" w:author="John Jackson" w:date="2025-07-01T10:27:00Z" w16du:dateUtc="2025-07-01T08:27:00Z">
            <w:rPr>
              <w:sz w:val="20"/>
              <w:szCs w:val="20"/>
            </w:rPr>
          </w:rPrChange>
        </w:rPr>
        <w:t xml:space="preserve"> Linde, T. C. De K., &amp; </w:t>
      </w:r>
      <w:proofErr w:type="spellStart"/>
      <w:r w:rsidRPr="00395330">
        <w:rPr>
          <w:sz w:val="20"/>
          <w:szCs w:val="20"/>
          <w:lang w:val="es-ES"/>
          <w:rPrChange w:id="1538" w:author="John Jackson" w:date="2025-07-01T10:27:00Z" w16du:dateUtc="2025-07-01T08:27:00Z">
            <w:rPr>
              <w:sz w:val="20"/>
              <w:szCs w:val="20"/>
            </w:rPr>
          </w:rPrChange>
        </w:rPr>
        <w:t>Grimbeek</w:t>
      </w:r>
      <w:proofErr w:type="spellEnd"/>
      <w:r w:rsidRPr="00395330">
        <w:rPr>
          <w:sz w:val="20"/>
          <w:szCs w:val="20"/>
          <w:lang w:val="es-ES"/>
          <w:rPrChange w:id="1539" w:author="John Jackson" w:date="2025-07-01T10:27:00Z" w16du:dateUtc="2025-07-01T08:27:00Z">
            <w:rPr>
              <w:sz w:val="20"/>
              <w:szCs w:val="20"/>
            </w:rPr>
          </w:rPrChange>
        </w:rPr>
        <w:t xml:space="preserve">, R. J. (1997). </w:t>
      </w:r>
      <w:r>
        <w:rPr>
          <w:sz w:val="20"/>
          <w:szCs w:val="20"/>
        </w:rPr>
        <w:t xml:space="preserve">Metabolic rates of </w:t>
      </w:r>
      <w:proofErr w:type="spellStart"/>
      <w:r>
        <w:rPr>
          <w:sz w:val="20"/>
          <w:szCs w:val="20"/>
        </w:rPr>
        <w:t>pitbuilding</w:t>
      </w:r>
      <w:proofErr w:type="spellEnd"/>
      <w:r>
        <w:rPr>
          <w:sz w:val="20"/>
          <w:szCs w:val="20"/>
        </w:rPr>
        <w:t xml:space="preserve"> and non-</w:t>
      </w:r>
      <w:proofErr w:type="spellStart"/>
      <w:r>
        <w:rPr>
          <w:sz w:val="20"/>
          <w:szCs w:val="20"/>
        </w:rPr>
        <w:t>pitbuilding</w:t>
      </w:r>
      <w:proofErr w:type="spellEnd"/>
      <w:r>
        <w:rPr>
          <w:sz w:val="20"/>
          <w:szCs w:val="20"/>
        </w:rPr>
        <w:t xml:space="preserve"> antlion larvae (Neuroptera: Myrmeleontidae) from southern Africa. Journal of Arid Environments, 37(2), 355–365. https://doi.org/10.1006/jaev.1997.0270</w:t>
      </w:r>
    </w:p>
    <w:p w14:paraId="21E41FFE" w14:textId="77777777" w:rsidR="008C33CD" w:rsidRDefault="00000000">
      <w:pPr>
        <w:numPr>
          <w:ilvl w:val="0"/>
          <w:numId w:val="2"/>
        </w:numPr>
        <w:ind w:left="283" w:hanging="283"/>
        <w:rPr>
          <w:sz w:val="20"/>
          <w:szCs w:val="20"/>
        </w:rPr>
      </w:pPr>
      <w:proofErr w:type="spellStart"/>
      <w:r w:rsidRPr="00395330">
        <w:rPr>
          <w:sz w:val="20"/>
          <w:szCs w:val="20"/>
          <w:lang w:val="es-ES"/>
          <w:rPrChange w:id="1540" w:author="John Jackson" w:date="2025-07-01T10:27:00Z" w16du:dateUtc="2025-07-01T08:27:00Z">
            <w:rPr>
              <w:sz w:val="20"/>
              <w:szCs w:val="20"/>
            </w:rPr>
          </w:rPrChange>
        </w:rPr>
        <w:t>Vande</w:t>
      </w:r>
      <w:proofErr w:type="spellEnd"/>
      <w:r w:rsidRPr="00395330">
        <w:rPr>
          <w:sz w:val="20"/>
          <w:szCs w:val="20"/>
          <w:lang w:val="es-ES"/>
          <w:rPrChange w:id="1541" w:author="John Jackson" w:date="2025-07-01T10:27:00Z" w16du:dateUtc="2025-07-01T08:27:00Z">
            <w:rPr>
              <w:sz w:val="20"/>
              <w:szCs w:val="20"/>
            </w:rPr>
          </w:rPrChange>
        </w:rPr>
        <w:t xml:space="preserve"> Velde, L., &amp; Van Dyck, H. (2013). </w:t>
      </w:r>
      <w:r>
        <w:rPr>
          <w:sz w:val="20"/>
          <w:szCs w:val="20"/>
        </w:rPr>
        <w:t xml:space="preserve">Lipid economy, flight activity and reproductive behaviour in the speckled wood butterfly: On the energetic cost of territory holding. Oikos, 122(4), 555–562. https://doi.org/10.1111/j.1600-0706.2012.20747.x  </w:t>
      </w:r>
    </w:p>
    <w:p w14:paraId="47AC1E0D" w14:textId="77777777" w:rsidR="008C33CD" w:rsidRDefault="00000000">
      <w:pPr>
        <w:numPr>
          <w:ilvl w:val="0"/>
          <w:numId w:val="2"/>
        </w:numPr>
        <w:ind w:left="283" w:hanging="283"/>
        <w:rPr>
          <w:sz w:val="20"/>
          <w:szCs w:val="20"/>
        </w:rPr>
      </w:pPr>
      <w:r>
        <w:rPr>
          <w:sz w:val="20"/>
          <w:szCs w:val="20"/>
        </w:rPr>
        <w:t xml:space="preserve">Voigt, W., Perner, J., Davis, A. J., Eggers, T., Schumacher, J., </w:t>
      </w:r>
      <w:proofErr w:type="spellStart"/>
      <w:r>
        <w:rPr>
          <w:sz w:val="20"/>
          <w:szCs w:val="20"/>
        </w:rPr>
        <w:t>Bährmann</w:t>
      </w:r>
      <w:proofErr w:type="spellEnd"/>
      <w:r>
        <w:rPr>
          <w:sz w:val="20"/>
          <w:szCs w:val="20"/>
        </w:rPr>
        <w:t>, R., Fabian, B., Heinrich, W., Köhler, G., Lichter, D., Marstaller, R., &amp; Sander, F. W. (2003). Trophic levels are differentially sensitive to climate. Ecology, 84(9), 2444–2453. https://doi.org/10.1890/02-0266</w:t>
      </w:r>
    </w:p>
    <w:p w14:paraId="3109BD34" w14:textId="77777777" w:rsidR="008C33CD" w:rsidRDefault="00000000">
      <w:pPr>
        <w:numPr>
          <w:ilvl w:val="0"/>
          <w:numId w:val="2"/>
        </w:numPr>
        <w:ind w:left="283" w:hanging="283"/>
        <w:rPr>
          <w:sz w:val="20"/>
          <w:szCs w:val="20"/>
        </w:rPr>
      </w:pPr>
      <w:r>
        <w:rPr>
          <w:sz w:val="20"/>
          <w:szCs w:val="20"/>
        </w:rPr>
        <w:t>Wagner, D. L. (2020). Insect declines in the Anthropocene. Annual Review of Entomology, 65, 457–480. https://doi.org/10.1146/annurev-ento-011019-025151</w:t>
      </w:r>
    </w:p>
    <w:p w14:paraId="5DAC3D9E" w14:textId="77777777" w:rsidR="008C33CD" w:rsidRDefault="00000000">
      <w:pPr>
        <w:numPr>
          <w:ilvl w:val="0"/>
          <w:numId w:val="2"/>
        </w:numPr>
        <w:ind w:left="283" w:hanging="283"/>
        <w:rPr>
          <w:sz w:val="20"/>
          <w:szCs w:val="20"/>
        </w:rPr>
      </w:pPr>
      <w:r>
        <w:rPr>
          <w:sz w:val="20"/>
          <w:szCs w:val="20"/>
        </w:rPr>
        <w:t>White, S. A., &amp; Dillon, M. E. (2023). Climate warming and bumble bee declines: The need to consider sub-lethal heat, carry-over effects, and colony compensation. Frontiers in Physiology, 14, 1251235. https://doi.org/10.3389/fphys.2023.1251235</w:t>
      </w:r>
    </w:p>
    <w:p w14:paraId="33C4CC69" w14:textId="77777777" w:rsidR="008C33CD" w:rsidRDefault="00000000">
      <w:pPr>
        <w:numPr>
          <w:ilvl w:val="0"/>
          <w:numId w:val="2"/>
        </w:numPr>
        <w:ind w:left="283" w:hanging="283"/>
        <w:rPr>
          <w:sz w:val="20"/>
          <w:szCs w:val="20"/>
        </w:rPr>
      </w:pPr>
      <w:proofErr w:type="spellStart"/>
      <w:r>
        <w:rPr>
          <w:sz w:val="20"/>
          <w:szCs w:val="20"/>
        </w:rPr>
        <w:t>Youthed</w:t>
      </w:r>
      <w:proofErr w:type="spellEnd"/>
      <w:r>
        <w:rPr>
          <w:sz w:val="20"/>
          <w:szCs w:val="20"/>
        </w:rPr>
        <w:t xml:space="preserve">, G. J., &amp; Moran, V. C. (1969). Pit construction by myrmeleontid larvae. Journal of Insect Physiology, 15(5), 867–875. https://doi.org/10.1016/0022-1910(69)90127-9 </w:t>
      </w:r>
    </w:p>
    <w:p w14:paraId="1FE2B535" w14:textId="77777777" w:rsidR="008C33CD" w:rsidRDefault="008C33CD">
      <w:pPr>
        <w:ind w:left="720"/>
        <w:sectPr w:rsidR="008C33CD">
          <w:headerReference w:type="default" r:id="rId22"/>
          <w:pgSz w:w="11909" w:h="16834"/>
          <w:pgMar w:top="1133" w:right="1133" w:bottom="1133" w:left="1133" w:header="720" w:footer="720" w:gutter="0"/>
          <w:pgNumType w:start="1"/>
          <w:cols w:space="720"/>
        </w:sectPr>
      </w:pPr>
    </w:p>
    <w:p w14:paraId="574E7CA8" w14:textId="77777777" w:rsidR="008C33CD" w:rsidRDefault="00000000">
      <w:pPr>
        <w:spacing w:before="240" w:after="240"/>
        <w:rPr>
          <w:ins w:id="1542" w:author="Ганна Середюк" w:date="2025-03-07T11:48:00Z"/>
        </w:rPr>
      </w:pPr>
      <w:r>
        <w:lastRenderedPageBreak/>
        <w:t>Previous studies have demonstrated temperature-dependent changes in antlion activity and their generally high thermal tolerance. For example, it has been found that they burrow deeper into the sand to avoid heat, leading to reduced prey capture efficiency at temperatures above 35 °C (Green, 1955), and they completely cease pit-building at temperatures exceeding 42 °C (</w:t>
      </w:r>
      <w:proofErr w:type="spellStart"/>
      <w:r>
        <w:t>Youthed</w:t>
      </w:r>
      <w:proofErr w:type="spellEnd"/>
      <w:r>
        <w:t xml:space="preserve"> &amp; Moran, 1969). One of the earliest detailed studies on antlion thermoregulation was conducted by Marsh (1987), who examined the thermal responses and temperature tolerance of </w:t>
      </w:r>
      <w:proofErr w:type="spellStart"/>
      <w:r>
        <w:rPr>
          <w:i/>
        </w:rPr>
        <w:t>Cueta</w:t>
      </w:r>
      <w:proofErr w:type="spellEnd"/>
      <w:r>
        <w:rPr>
          <w:i/>
        </w:rPr>
        <w:t xml:space="preserve"> </w:t>
      </w:r>
      <w:proofErr w:type="spellStart"/>
      <w:r>
        <w:rPr>
          <w:i/>
        </w:rPr>
        <w:t>trivirgata</w:t>
      </w:r>
      <w:proofErr w:type="spellEnd"/>
      <w:r>
        <w:t xml:space="preserve"> larvae. It was found that these insects could withstand temperatures up to 53.4 °C, with their activity being strongly dependent on daily temperature fluctuations. Larger pits provided protection from overheating during the day and maintained a stable thermal environment at night, facilitating more effective hunting of thermophilic ants (</w:t>
      </w:r>
      <w:proofErr w:type="spellStart"/>
      <w:r>
        <w:rPr>
          <w:i/>
        </w:rPr>
        <w:t>Ocymyrmex</w:t>
      </w:r>
      <w:proofErr w:type="spellEnd"/>
      <w:r>
        <w:rPr>
          <w:i/>
        </w:rPr>
        <w:t xml:space="preserve"> </w:t>
      </w:r>
      <w:proofErr w:type="spellStart"/>
      <w:r>
        <w:rPr>
          <w:i/>
        </w:rPr>
        <w:t>robustior</w:t>
      </w:r>
      <w:proofErr w:type="spellEnd"/>
      <w:r>
        <w:t>).</w:t>
      </w:r>
    </w:p>
    <w:p w14:paraId="79112107" w14:textId="77777777" w:rsidR="008C33CD" w:rsidRDefault="00000000">
      <w:pPr>
        <w:spacing w:before="240" w:after="240"/>
        <w:rPr>
          <w:ins w:id="1543" w:author="Ганна Середюк" w:date="2025-03-07T11:48:00Z"/>
        </w:rPr>
      </w:pPr>
      <w:ins w:id="1544" w:author="Ганна Середюк" w:date="2025-03-07T11:48:00Z">
        <w:r>
          <w:t xml:space="preserve">Interestingly, different antlion species exhibit distinct microhabitat preferences, likely reflecting their local adaptations to thermal niches. Thermal tolerance refers to the temperature range within which an organism can sustain vital functions without severe negative consequences. For antlions, this range varies between species depending on their natural habitat. For instance, </w:t>
        </w:r>
        <w:proofErr w:type="spellStart"/>
        <w:r>
          <w:t>Cueta</w:t>
        </w:r>
        <w:proofErr w:type="spellEnd"/>
        <w:r>
          <w:t xml:space="preserve"> </w:t>
        </w:r>
        <w:proofErr w:type="spellStart"/>
        <w:r>
          <w:t>lineosa</w:t>
        </w:r>
        <w:proofErr w:type="spellEnd"/>
        <w:r>
          <w:t xml:space="preserve"> has been found to exhibit higher survival rates at extreme temperatures (up to 45 °C), whereas </w:t>
        </w:r>
        <w:proofErr w:type="spellStart"/>
        <w:r>
          <w:t>Myrmeleon</w:t>
        </w:r>
        <w:proofErr w:type="spellEnd"/>
        <w:r>
          <w:t xml:space="preserve"> </w:t>
        </w:r>
        <w:proofErr w:type="spellStart"/>
        <w:r>
          <w:t>hyalinus</w:t>
        </w:r>
        <w:proofErr w:type="spellEnd"/>
        <w:r>
          <w:t xml:space="preserve"> is better adapted to moderate temperatures (</w:t>
        </w:r>
        <w:proofErr w:type="spellStart"/>
        <w:r>
          <w:t>Rotkopf</w:t>
        </w:r>
        <w:proofErr w:type="spellEnd"/>
        <w:r>
          <w:t xml:space="preserve"> et al., 2012).</w:t>
        </w:r>
      </w:ins>
    </w:p>
    <w:p w14:paraId="212D0E3E" w14:textId="77777777" w:rsidR="008C33CD" w:rsidRDefault="00000000">
      <w:pPr>
        <w:spacing w:before="240" w:after="240"/>
        <w:rPr>
          <w:ins w:id="1545" w:author="Ганна Середюк" w:date="2025-03-07T11:48:00Z"/>
        </w:rPr>
      </w:pPr>
      <w:commentRangeStart w:id="1546"/>
      <w:ins w:id="1547" w:author="Ганна Середюк" w:date="2025-03-07T11:48:00Z">
        <w:r>
          <w:t xml:space="preserve">Thermal plasticity </w:t>
        </w:r>
        <w:commentRangeEnd w:id="1546"/>
        <w:r>
          <w:commentReference w:id="1546"/>
        </w:r>
        <w:r>
          <w:t xml:space="preserve">reflects an organism's ability to modify its physiological and </w:t>
        </w:r>
        <w:proofErr w:type="spellStart"/>
        <w:r>
          <w:t>behavioral</w:t>
        </w:r>
        <w:proofErr w:type="spellEnd"/>
        <w:r>
          <w:t xml:space="preserve"> traits in response to temperature changes. For example, Miler et al. (2020) demonstrated that antlions adapted to shaded environments exhibit lower thermal plasticity compared to those inhabiting open, sun-exposed areas. Their study analysed the effects of simulated heatwaves on two antlion species, </w:t>
        </w:r>
        <w:proofErr w:type="spellStart"/>
        <w:r>
          <w:t>Myrmeleon</w:t>
        </w:r>
        <w:proofErr w:type="spellEnd"/>
        <w:r>
          <w:t xml:space="preserve"> bore and </w:t>
        </w:r>
        <w:proofErr w:type="spellStart"/>
        <w:r>
          <w:t>Euroleon</w:t>
        </w:r>
        <w:proofErr w:type="spellEnd"/>
        <w:r>
          <w:t xml:space="preserve"> </w:t>
        </w:r>
        <w:proofErr w:type="spellStart"/>
        <w:r>
          <w:t>nostras</w:t>
        </w:r>
        <w:proofErr w:type="spellEnd"/>
        <w:r>
          <w:t xml:space="preserve">, by exposing larvae to fluctuating (40 °C during the day, 25°C at night) and stable (25 °C) temperature regimes. The results showed that E. </w:t>
        </w:r>
        <w:proofErr w:type="spellStart"/>
        <w:r>
          <w:t>nostras</w:t>
        </w:r>
        <w:proofErr w:type="spellEnd"/>
        <w:r>
          <w:t xml:space="preserve">, which is adapted to shaded habitats, exhibited significantly higher mortality and slower </w:t>
        </w:r>
        <w:proofErr w:type="spellStart"/>
        <w:r>
          <w:t>molting</w:t>
        </w:r>
        <w:proofErr w:type="spellEnd"/>
        <w:r>
          <w:t xml:space="preserve"> compared to M. bore, which thrives in sunlit environments. This finding highlights species-specific adaptations to thermal stress (Miler et al., 2020).</w:t>
        </w:r>
      </w:ins>
    </w:p>
    <w:p w14:paraId="58882E5F" w14:textId="77777777" w:rsidR="008C33CD" w:rsidRDefault="008C33CD">
      <w:pPr>
        <w:spacing w:before="240" w:after="240"/>
      </w:pPr>
    </w:p>
    <w:p w14:paraId="7B67E825" w14:textId="77777777" w:rsidR="008C33CD" w:rsidRDefault="008C33CD">
      <w:pPr>
        <w:ind w:left="720"/>
      </w:pPr>
    </w:p>
    <w:sectPr w:rsidR="008C33CD">
      <w:pgSz w:w="11909" w:h="16834"/>
      <w:pgMar w:top="1133" w:right="1133" w:bottom="1133" w:left="1133"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maria paniw" w:date="2025-03-03T14:26:00Z" w:initials="">
    <w:p w14:paraId="1556489C" w14:textId="77777777" w:rsidR="008C33CD" w:rsidRDefault="00000000">
      <w:pPr>
        <w:widowControl w:val="0"/>
        <w:pBdr>
          <w:top w:val="nil"/>
          <w:left w:val="nil"/>
          <w:bottom w:val="nil"/>
          <w:right w:val="nil"/>
          <w:between w:val="nil"/>
        </w:pBdr>
        <w:spacing w:line="240" w:lineRule="auto"/>
        <w:rPr>
          <w:color w:val="000000"/>
        </w:rPr>
      </w:pPr>
      <w:r>
        <w:rPr>
          <w:color w:val="000000"/>
        </w:rPr>
        <w:t>We can decide on a title later</w:t>
      </w:r>
    </w:p>
  </w:comment>
  <w:comment w:id="17" w:author="John Jackson" w:date="2025-07-01T10:26:00Z" w:initials="JJ">
    <w:p w14:paraId="656A422F" w14:textId="726C8AB8" w:rsidR="00395330" w:rsidRDefault="00395330">
      <w:pPr>
        <w:pStyle w:val="CommentText"/>
      </w:pPr>
      <w:r>
        <w:rPr>
          <w:rStyle w:val="CommentReference"/>
        </w:rPr>
        <w:annotationRef/>
      </w:r>
      <w:r>
        <w:t>Is this still ok Maria that I go last?</w:t>
      </w:r>
    </w:p>
  </w:comment>
  <w:comment w:id="21" w:author="maria paniw" w:date="2025-03-03T14:45:00Z" w:initials="">
    <w:p w14:paraId="2A2C3389" w14:textId="77777777" w:rsidR="008C33CD" w:rsidRDefault="00000000">
      <w:pPr>
        <w:widowControl w:val="0"/>
        <w:pBdr>
          <w:top w:val="nil"/>
          <w:left w:val="nil"/>
          <w:bottom w:val="nil"/>
          <w:right w:val="nil"/>
          <w:between w:val="nil"/>
        </w:pBdr>
        <w:spacing w:line="240" w:lineRule="auto"/>
        <w:rPr>
          <w:color w:val="000000"/>
        </w:rPr>
      </w:pPr>
      <w:r>
        <w:rPr>
          <w:color w:val="000000"/>
        </w:rPr>
        <w:t>This goes for all hypotheses</w:t>
      </w:r>
    </w:p>
  </w:comment>
  <w:comment w:id="25" w:author="maria paniw" w:date="2025-03-03T14:47:00Z" w:initials="">
    <w:p w14:paraId="7CC1CCB7" w14:textId="77777777" w:rsidR="008C33CD" w:rsidRDefault="00000000">
      <w:pPr>
        <w:widowControl w:val="0"/>
        <w:pBdr>
          <w:top w:val="nil"/>
          <w:left w:val="nil"/>
          <w:bottom w:val="nil"/>
          <w:right w:val="nil"/>
          <w:between w:val="nil"/>
        </w:pBdr>
        <w:spacing w:line="240" w:lineRule="auto"/>
        <w:rPr>
          <w:color w:val="000000"/>
        </w:rPr>
      </w:pPr>
      <w:r>
        <w:rPr>
          <w:color w:val="000000"/>
        </w:rPr>
        <w:t>Hanna, will you not get the same critique as we did with the preliminary study? Reviewers saying that if you collect 3rd instars, you don’t really know how old they are.</w:t>
      </w:r>
    </w:p>
  </w:comment>
  <w:comment w:id="26" w:author="Ганна Середюк" w:date="2025-03-07T12:17:00Z" w:initials="">
    <w:p w14:paraId="31D77281" w14:textId="77777777" w:rsidR="008C33CD" w:rsidRDefault="00000000">
      <w:pPr>
        <w:widowControl w:val="0"/>
        <w:pBdr>
          <w:top w:val="nil"/>
          <w:left w:val="nil"/>
          <w:bottom w:val="nil"/>
          <w:right w:val="nil"/>
          <w:between w:val="nil"/>
        </w:pBdr>
        <w:spacing w:line="240" w:lineRule="auto"/>
        <w:rPr>
          <w:color w:val="000000"/>
        </w:rPr>
      </w:pPr>
      <w:r>
        <w:rPr>
          <w:color w:val="000000"/>
        </w:rPr>
        <w:t>Maria, I understand the concern regarding larval instars and potential reviewer critiques. However, after reviewing the literature, I have not found any studies on antlion larvae that exclusively use first-instar individuals. This approach is simply impractical. Finding a sufficient number of first-instar larvae in spring is nearly impossible, as it would require collecting them in late summer, feeding them until winter, creating specific overwintering conditions (temperature, photoperiod, humidity), and only then, in spring, some would still be in the first instar while others would have progressed to the second instar.</w:t>
      </w:r>
    </w:p>
    <w:p w14:paraId="3150999A" w14:textId="77777777" w:rsidR="008C33CD" w:rsidRDefault="00000000">
      <w:pPr>
        <w:widowControl w:val="0"/>
        <w:pBdr>
          <w:top w:val="nil"/>
          <w:left w:val="nil"/>
          <w:bottom w:val="nil"/>
          <w:right w:val="nil"/>
          <w:between w:val="nil"/>
        </w:pBdr>
        <w:spacing w:line="240" w:lineRule="auto"/>
        <w:rPr>
          <w:color w:val="000000"/>
        </w:rPr>
      </w:pPr>
      <w:r>
        <w:rPr>
          <w:color w:val="000000"/>
        </w:rPr>
        <w:t>In practice, most studies use second- or third-instar larvae, and I do not see an issue with this. The previous critique we received was from an entomologist, and while having a full developmental cycle would be ideal for reliability, it would take at least a year or more, making it highly complex.</w:t>
      </w:r>
    </w:p>
    <w:p w14:paraId="7C218182" w14:textId="77777777" w:rsidR="008C33CD" w:rsidRDefault="00000000">
      <w:pPr>
        <w:widowControl w:val="0"/>
        <w:pBdr>
          <w:top w:val="nil"/>
          <w:left w:val="nil"/>
          <w:bottom w:val="nil"/>
          <w:right w:val="nil"/>
          <w:between w:val="nil"/>
        </w:pBdr>
        <w:spacing w:line="240" w:lineRule="auto"/>
        <w:rPr>
          <w:color w:val="000000"/>
        </w:rPr>
      </w:pPr>
      <w:r>
        <w:rPr>
          <w:color w:val="000000"/>
        </w:rPr>
        <w:t xml:space="preserve">Instead, we have recorded larval weight and size at the start of the experiment, which allows us to rely on concrete numerical data rather than just the field-collected instar classification. For example, in the study by Miler et al. (2020), they used second- and third-instar larvae, exposed them to a fluctuating temperature regime (25/40°C) for a week, and then </w:t>
      </w:r>
      <w:proofErr w:type="spellStart"/>
      <w:r>
        <w:rPr>
          <w:color w:val="000000"/>
        </w:rPr>
        <w:t>modeled</w:t>
      </w:r>
      <w:proofErr w:type="spellEnd"/>
      <w:r>
        <w:rPr>
          <w:color w:val="000000"/>
        </w:rPr>
        <w:t xml:space="preserve"> their response and development duration. In contrast, our study provides complete data from the beginning to the end of the experiment, making our results more robust.</w:t>
      </w:r>
    </w:p>
    <w:p w14:paraId="2C724CE4" w14:textId="77777777" w:rsidR="008C33CD" w:rsidRDefault="00000000">
      <w:pPr>
        <w:widowControl w:val="0"/>
        <w:pBdr>
          <w:top w:val="nil"/>
          <w:left w:val="nil"/>
          <w:bottom w:val="nil"/>
          <w:right w:val="nil"/>
          <w:between w:val="nil"/>
        </w:pBdr>
        <w:spacing w:line="240" w:lineRule="auto"/>
        <w:rPr>
          <w:color w:val="000000"/>
        </w:rPr>
      </w:pPr>
      <w:r>
        <w:rPr>
          <w:color w:val="000000"/>
        </w:rPr>
        <w:t>Of course, there are always aspects that could be improved, but I believe our data are reliable. If there are concerns about instar classification, we can reference other studies to support our approach.</w:t>
      </w:r>
    </w:p>
  </w:comment>
  <w:comment w:id="46" w:author="John Jackson" w:date="2025-07-01T11:41:00Z" w:initials="JJ">
    <w:p w14:paraId="423725F2" w14:textId="77777777" w:rsidR="00382083" w:rsidRDefault="00382083" w:rsidP="00382083">
      <w:pPr>
        <w:pStyle w:val="CommentText"/>
      </w:pPr>
      <w:r>
        <w:rPr>
          <w:rStyle w:val="CommentReference"/>
        </w:rPr>
        <w:annotationRef/>
      </w:r>
      <w:r>
        <w:t>R Core Team (2024). _R: A Language and Environment for Statistical Computing_. R Foundation for Statistical Computing, Vienna, Austria.</w:t>
      </w:r>
    </w:p>
    <w:p w14:paraId="270086A9" w14:textId="77777777" w:rsidR="00382083" w:rsidRDefault="00382083" w:rsidP="00382083">
      <w:pPr>
        <w:pStyle w:val="CommentText"/>
      </w:pPr>
      <w:r>
        <w:t xml:space="preserve">  &lt;https://www.R-project.org/&gt;.</w:t>
      </w:r>
      <w:r>
        <w:br/>
      </w:r>
    </w:p>
    <w:p w14:paraId="1151CD48" w14:textId="77777777" w:rsidR="00382083" w:rsidRDefault="00382083" w:rsidP="00382083">
      <w:pPr>
        <w:pStyle w:val="CommentText"/>
      </w:pPr>
      <w:r>
        <w:t>Paul-Christian Bürkner (2017). brms: An R Package for Bayesian Multilevel Models Using Stan. Journal of Statistical Software, 80(1), 1-28.</w:t>
      </w:r>
    </w:p>
    <w:p w14:paraId="18BC5F11" w14:textId="0A3D076B" w:rsidR="00382083" w:rsidRDefault="00382083" w:rsidP="00382083">
      <w:pPr>
        <w:pStyle w:val="CommentText"/>
      </w:pPr>
      <w:r>
        <w:t xml:space="preserve">  doi:10.18637/</w:t>
      </w:r>
      <w:proofErr w:type="gramStart"/>
      <w:r>
        <w:t>jss.v080.i</w:t>
      </w:r>
      <w:proofErr w:type="gramEnd"/>
      <w:r>
        <w:t>01</w:t>
      </w:r>
      <w:r>
        <w:br/>
      </w:r>
    </w:p>
  </w:comment>
  <w:comment w:id="66" w:author="John Jackson" w:date="2025-07-01T12:41:00Z" w:initials="JJ">
    <w:p w14:paraId="1D389E44" w14:textId="779B1D3A" w:rsidR="002508E6" w:rsidRDefault="002508E6">
      <w:pPr>
        <w:pStyle w:val="CommentText"/>
      </w:pPr>
      <w:r>
        <w:rPr>
          <w:rStyle w:val="CommentReference"/>
        </w:rPr>
        <w:annotationRef/>
      </w:r>
      <w:r>
        <w:t xml:space="preserve">When we’re at a later stage I will create a </w:t>
      </w:r>
      <w:proofErr w:type="spellStart"/>
      <w:r>
        <w:t>zenodo</w:t>
      </w:r>
      <w:proofErr w:type="spellEnd"/>
      <w:r>
        <w:t xml:space="preserve"> repository for all the code.</w:t>
      </w:r>
    </w:p>
  </w:comment>
  <w:comment w:id="76" w:author="John Jackson" w:date="2025-07-01T12:55:00Z" w:initials="JJ">
    <w:p w14:paraId="019F66EA" w14:textId="77777777" w:rsidR="00E51415" w:rsidRDefault="00E51415" w:rsidP="00E51415">
      <w:pPr>
        <w:pStyle w:val="CommentText"/>
      </w:pPr>
      <w:r>
        <w:rPr>
          <w:rStyle w:val="CommentReference"/>
        </w:rPr>
        <w:annotationRef/>
      </w:r>
      <w:proofErr w:type="spellStart"/>
      <w:r>
        <w:t>Vehtari</w:t>
      </w:r>
      <w:proofErr w:type="spellEnd"/>
      <w:r>
        <w:t xml:space="preserve"> A, Gelman A, </w:t>
      </w:r>
      <w:proofErr w:type="spellStart"/>
      <w:r>
        <w:t>Gabry</w:t>
      </w:r>
      <w:proofErr w:type="spellEnd"/>
      <w:r>
        <w:t xml:space="preserve"> J (2017). “Practical Bayesian model evaluation using leave-one-out cross-validation and WAIC.” _Statistics and</w:t>
      </w:r>
    </w:p>
    <w:p w14:paraId="6686E4BA" w14:textId="5B3BC392" w:rsidR="00E51415" w:rsidRDefault="00E51415" w:rsidP="00E51415">
      <w:pPr>
        <w:pStyle w:val="CommentText"/>
      </w:pPr>
      <w:r>
        <w:t xml:space="preserve">  Computing_, *27*, 1413-1432. doi:10.1007/s11222-016-9696-4 &lt;https://doi.org/10.1007/s11222-016-9696-4&gt;.</w:t>
      </w:r>
    </w:p>
  </w:comment>
  <w:comment w:id="1354" w:author="John Jackson" w:date="2025-07-04T14:53:00Z" w:initials="JJ">
    <w:p w14:paraId="5CCBBFB3" w14:textId="77777777" w:rsidR="009C48A4" w:rsidRDefault="009C48A4">
      <w:pPr>
        <w:pStyle w:val="CommentText"/>
      </w:pPr>
      <w:r>
        <w:rPr>
          <w:rStyle w:val="CommentReference"/>
        </w:rPr>
        <w:annotationRef/>
      </w:r>
      <w:r>
        <w:t>I left this bit because maybe we want an additional section for this?</w:t>
      </w:r>
    </w:p>
    <w:p w14:paraId="52276A68" w14:textId="77777777" w:rsidR="009C48A4" w:rsidRDefault="009C48A4">
      <w:pPr>
        <w:pStyle w:val="CommentText"/>
      </w:pPr>
    </w:p>
    <w:p w14:paraId="6B2E3BB3" w14:textId="56CE2B41" w:rsidR="009C48A4" w:rsidRDefault="009C48A4">
      <w:pPr>
        <w:pStyle w:val="CommentText"/>
      </w:pPr>
      <w:r>
        <w:t>It will need a methods section too if so</w:t>
      </w:r>
    </w:p>
  </w:comment>
  <w:comment w:id="1432" w:author="John Jackson" w:date="2025-07-04T18:48:00Z" w:initials="JJ">
    <w:p w14:paraId="2C5F03A2" w14:textId="3134A9FE" w:rsidR="00EF5CA9" w:rsidRDefault="00EF5CA9">
      <w:pPr>
        <w:pStyle w:val="CommentText"/>
      </w:pPr>
      <w:r>
        <w:rPr>
          <w:rStyle w:val="CommentReference"/>
        </w:rPr>
        <w:annotationRef/>
      </w:r>
      <w:r>
        <w:t xml:space="preserve">If this isn’t compelling </w:t>
      </w:r>
      <w:proofErr w:type="gramStart"/>
      <w:r>
        <w:t>enough</w:t>
      </w:r>
      <w:proofErr w:type="gramEnd"/>
      <w:r>
        <w:t xml:space="preserve"> we could consider dropping it and saving for another paper?</w:t>
      </w:r>
    </w:p>
  </w:comment>
  <w:comment w:id="1546" w:author="maria paniw" w:date="2025-03-03T14:40:00Z" w:initials="">
    <w:p w14:paraId="37FC99A0" w14:textId="77777777" w:rsidR="008C33CD" w:rsidRDefault="00000000">
      <w:pPr>
        <w:widowControl w:val="0"/>
        <w:pBdr>
          <w:top w:val="nil"/>
          <w:left w:val="nil"/>
          <w:bottom w:val="nil"/>
          <w:right w:val="nil"/>
          <w:between w:val="nil"/>
        </w:pBdr>
        <w:spacing w:line="240" w:lineRule="auto"/>
        <w:rPr>
          <w:color w:val="000000"/>
        </w:rPr>
      </w:pPr>
      <w:r>
        <w:rPr>
          <w:color w:val="000000"/>
        </w:rPr>
        <w:t>Are you actually testing it? I would put this and the part above to the methods, justifying why you measure certain things. As is now, it’s not clear at all why you are providing this information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56489C" w15:done="0"/>
  <w15:commentEx w15:paraId="656A422F" w15:done="0"/>
  <w15:commentEx w15:paraId="2A2C3389" w15:done="0"/>
  <w15:commentEx w15:paraId="7CC1CCB7" w15:done="0"/>
  <w15:commentEx w15:paraId="2C724CE4" w15:done="0"/>
  <w15:commentEx w15:paraId="18BC5F11" w15:done="0"/>
  <w15:commentEx w15:paraId="1D389E44" w15:done="0"/>
  <w15:commentEx w15:paraId="6686E4BA" w15:done="0"/>
  <w15:commentEx w15:paraId="6B2E3BB3" w15:done="0"/>
  <w15:commentEx w15:paraId="2C5F03A2" w15:done="0"/>
  <w15:commentEx w15:paraId="37FC99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6138345" w16cex:dateUtc="2025-07-01T08:26:00Z"/>
  <w16cex:commentExtensible w16cex:durableId="3D26DEE2" w16cex:dateUtc="2025-07-01T09:41:00Z"/>
  <w16cex:commentExtensible w16cex:durableId="313E2E7D" w16cex:dateUtc="2025-07-01T10:41:00Z"/>
  <w16cex:commentExtensible w16cex:durableId="79BA0C00" w16cex:dateUtc="2025-07-01T10:55:00Z"/>
  <w16cex:commentExtensible w16cex:durableId="359F36F0" w16cex:dateUtc="2025-07-04T12:53:00Z"/>
  <w16cex:commentExtensible w16cex:durableId="1107F5E4" w16cex:dateUtc="2025-07-04T16: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56489C" w16cid:durableId="30668C19"/>
  <w16cid:commentId w16cid:paraId="656A422F" w16cid:durableId="56138345"/>
  <w16cid:commentId w16cid:paraId="2A2C3389" w16cid:durableId="51433B8E"/>
  <w16cid:commentId w16cid:paraId="7CC1CCB7" w16cid:durableId="72835057"/>
  <w16cid:commentId w16cid:paraId="2C724CE4" w16cid:durableId="71CDA66A"/>
  <w16cid:commentId w16cid:paraId="18BC5F11" w16cid:durableId="3D26DEE2"/>
  <w16cid:commentId w16cid:paraId="1D389E44" w16cid:durableId="313E2E7D"/>
  <w16cid:commentId w16cid:paraId="6686E4BA" w16cid:durableId="79BA0C00"/>
  <w16cid:commentId w16cid:paraId="6B2E3BB3" w16cid:durableId="359F36F0"/>
  <w16cid:commentId w16cid:paraId="2C5F03A2" w16cid:durableId="1107F5E4"/>
  <w16cid:commentId w16cid:paraId="37FC99A0" w16cid:durableId="679C7F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38FB3E" w14:textId="77777777" w:rsidR="006C6FE9" w:rsidRDefault="006C6FE9">
      <w:pPr>
        <w:spacing w:line="240" w:lineRule="auto"/>
      </w:pPr>
      <w:r>
        <w:separator/>
      </w:r>
    </w:p>
  </w:endnote>
  <w:endnote w:type="continuationSeparator" w:id="0">
    <w:p w14:paraId="26B02054" w14:textId="77777777" w:rsidR="006C6FE9" w:rsidRDefault="006C6F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BFBB3CD-6354-BD45-88BB-4D5CD2C5E912}"/>
    <w:embedBold r:id="rId2" w:fontKey="{59ACCE27-DDF3-164D-A07B-1B88841077AF}"/>
  </w:font>
  <w:font w:name="Arial">
    <w:panose1 w:val="020B0604020202020204"/>
    <w:charset w:val="00"/>
    <w:family w:val="swiss"/>
    <w:pitch w:val="variable"/>
    <w:sig w:usb0="E0002AFF" w:usb1="C0007843" w:usb2="00000009" w:usb3="00000000" w:csb0="000001FF" w:csb1="00000000"/>
    <w:embedRegular r:id="rId3" w:fontKey="{A1C290D1-9364-CD4C-8FF5-F533C1F20DFE}"/>
    <w:embedBold r:id="rId4" w:fontKey="{DE287005-D27D-E246-83B2-B7C541DE2446}"/>
    <w:embedItalic r:id="rId5" w:fontKey="{3823C8AF-F757-DC49-9843-7101752141DD}"/>
    <w:embedBoldItalic r:id="rId6" w:fontKey="{458332C9-CD87-A14B-B3BD-ADDD8177546F}"/>
  </w:font>
  <w:font w:name="Cambria Math">
    <w:panose1 w:val="02040503050406030204"/>
    <w:charset w:val="00"/>
    <w:family w:val="roman"/>
    <w:pitch w:val="variable"/>
    <w:sig w:usb0="E00002FF" w:usb1="420024FF" w:usb2="00000000" w:usb3="00000000" w:csb0="0000019F" w:csb1="00000000"/>
    <w:embedItalic r:id="rId7" w:fontKey="{EF437914-75C0-6D4C-A89E-1FC53DF794B6}"/>
  </w:font>
  <w:font w:name="Symbol">
    <w:panose1 w:val="05050102010706020507"/>
    <w:charset w:val="02"/>
    <w:family w:val="decorative"/>
    <w:pitch w:val="variable"/>
    <w:sig w:usb0="00000000" w:usb1="10000000" w:usb2="00000000" w:usb3="00000000" w:csb0="80000000" w:csb1="00000000"/>
    <w:embedRegular r:id="rId8" w:fontKey="{A947C302-9434-8F47-9570-7D17DB11AB9E}"/>
  </w:font>
  <w:font w:name="Arial Unicode MS">
    <w:panose1 w:val="020B0604020202020204"/>
    <w:charset w:val="80"/>
    <w:family w:val="swiss"/>
    <w:pitch w:val="variable"/>
    <w:sig w:usb0="F7FFAFFF" w:usb1="E9DFFFFF" w:usb2="0000003F" w:usb3="00000000" w:csb0="003F01FF" w:csb1="00000000"/>
    <w:embedBold r:id="rId9" w:subsetted="1" w:fontKey="{DC59E1DA-3601-3F44-B99B-61EE57A57DBA}"/>
  </w:font>
  <w:font w:name="Calibri">
    <w:panose1 w:val="020F0502020204030204"/>
    <w:charset w:val="00"/>
    <w:family w:val="swiss"/>
    <w:pitch w:val="variable"/>
    <w:sig w:usb0="E0002AFF" w:usb1="C000ACFF" w:usb2="00000009" w:usb3="00000000" w:csb0="000001FF" w:csb1="00000000"/>
    <w:embedRegular r:id="rId10" w:fontKey="{03D214B6-C0DD-C54E-9D7D-A85457338426}"/>
  </w:font>
  <w:font w:name="Cambria">
    <w:panose1 w:val="02040503050406030204"/>
    <w:charset w:val="00"/>
    <w:family w:val="roman"/>
    <w:pitch w:val="variable"/>
    <w:sig w:usb0="E00002FF" w:usb1="400004FF" w:usb2="00000000" w:usb3="00000000" w:csb0="0000019F" w:csb1="00000000"/>
    <w:embedRegular r:id="rId11" w:fontKey="{A38DCE0E-7F61-E84E-A41F-C01E66D133E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00E7F1" w14:textId="77777777" w:rsidR="006C6FE9" w:rsidRDefault="006C6FE9">
      <w:pPr>
        <w:spacing w:line="240" w:lineRule="auto"/>
      </w:pPr>
      <w:r>
        <w:separator/>
      </w:r>
    </w:p>
  </w:footnote>
  <w:footnote w:type="continuationSeparator" w:id="0">
    <w:p w14:paraId="600AC17E" w14:textId="77777777" w:rsidR="006C6FE9" w:rsidRDefault="006C6F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157B0" w14:textId="77777777" w:rsidR="008C33CD" w:rsidRDefault="008C33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571C0C"/>
    <w:multiLevelType w:val="multilevel"/>
    <w:tmpl w:val="296A1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EF84AD6"/>
    <w:multiLevelType w:val="multilevel"/>
    <w:tmpl w:val="7F6606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44475468">
    <w:abstractNumId w:val="0"/>
  </w:num>
  <w:num w:numId="2" w16cid:durableId="9525175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hn Jackson">
    <w15:presenceInfo w15:providerId="Windows Live" w15:userId="b8e541b9369cfb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3CD"/>
    <w:rsid w:val="0001170B"/>
    <w:rsid w:val="00013172"/>
    <w:rsid w:val="000201E8"/>
    <w:rsid w:val="000C4995"/>
    <w:rsid w:val="000C5FE4"/>
    <w:rsid w:val="00106FF9"/>
    <w:rsid w:val="001A7739"/>
    <w:rsid w:val="001B2C66"/>
    <w:rsid w:val="0021146A"/>
    <w:rsid w:val="00214EC2"/>
    <w:rsid w:val="002508E6"/>
    <w:rsid w:val="00266BAE"/>
    <w:rsid w:val="00277FD5"/>
    <w:rsid w:val="002A1C19"/>
    <w:rsid w:val="002A7FC9"/>
    <w:rsid w:val="002D09F7"/>
    <w:rsid w:val="002E537E"/>
    <w:rsid w:val="00333F59"/>
    <w:rsid w:val="00382083"/>
    <w:rsid w:val="00395330"/>
    <w:rsid w:val="00425378"/>
    <w:rsid w:val="00446103"/>
    <w:rsid w:val="00573C40"/>
    <w:rsid w:val="005C4558"/>
    <w:rsid w:val="005C48AF"/>
    <w:rsid w:val="005E6BB4"/>
    <w:rsid w:val="005F4FC3"/>
    <w:rsid w:val="0061188F"/>
    <w:rsid w:val="006C6FE9"/>
    <w:rsid w:val="00711984"/>
    <w:rsid w:val="007F0B46"/>
    <w:rsid w:val="008028C4"/>
    <w:rsid w:val="00822DC5"/>
    <w:rsid w:val="00866415"/>
    <w:rsid w:val="008865F5"/>
    <w:rsid w:val="008B687C"/>
    <w:rsid w:val="008C33CD"/>
    <w:rsid w:val="008D358B"/>
    <w:rsid w:val="009471C3"/>
    <w:rsid w:val="00987085"/>
    <w:rsid w:val="009B0A6F"/>
    <w:rsid w:val="009B681C"/>
    <w:rsid w:val="009C48A4"/>
    <w:rsid w:val="009C7196"/>
    <w:rsid w:val="009E7A81"/>
    <w:rsid w:val="00A10572"/>
    <w:rsid w:val="00A6420B"/>
    <w:rsid w:val="00A72145"/>
    <w:rsid w:val="00A740BC"/>
    <w:rsid w:val="00AC109D"/>
    <w:rsid w:val="00B15D91"/>
    <w:rsid w:val="00B53E99"/>
    <w:rsid w:val="00B7127A"/>
    <w:rsid w:val="00C86751"/>
    <w:rsid w:val="00C91132"/>
    <w:rsid w:val="00CB428A"/>
    <w:rsid w:val="00CD1411"/>
    <w:rsid w:val="00CE56C8"/>
    <w:rsid w:val="00D300A3"/>
    <w:rsid w:val="00D332B2"/>
    <w:rsid w:val="00DD5B20"/>
    <w:rsid w:val="00DE0CB5"/>
    <w:rsid w:val="00DF61B4"/>
    <w:rsid w:val="00E51415"/>
    <w:rsid w:val="00E5464B"/>
    <w:rsid w:val="00EA4041"/>
    <w:rsid w:val="00ED1028"/>
    <w:rsid w:val="00EE2353"/>
    <w:rsid w:val="00EF5CA9"/>
    <w:rsid w:val="00F13C09"/>
    <w:rsid w:val="00F34402"/>
    <w:rsid w:val="00F3702F"/>
    <w:rsid w:val="00F619BA"/>
    <w:rsid w:val="00F907ED"/>
    <w:rsid w:val="00FA7AE4"/>
    <w:rsid w:val="00FB0A3F"/>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3D0B4"/>
  <w15:docId w15:val="{FA168FE4-4713-0C4B-AEA5-532927DDE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395330"/>
    <w:pPr>
      <w:spacing w:line="240" w:lineRule="auto"/>
    </w:pPr>
  </w:style>
  <w:style w:type="paragraph" w:styleId="CommentSubject">
    <w:name w:val="annotation subject"/>
    <w:basedOn w:val="CommentText"/>
    <w:next w:val="CommentText"/>
    <w:link w:val="CommentSubjectChar"/>
    <w:uiPriority w:val="99"/>
    <w:semiHidden/>
    <w:unhideWhenUsed/>
    <w:rsid w:val="00395330"/>
    <w:rPr>
      <w:b/>
      <w:bCs/>
    </w:rPr>
  </w:style>
  <w:style w:type="character" w:customStyle="1" w:styleId="CommentSubjectChar">
    <w:name w:val="Comment Subject Char"/>
    <w:basedOn w:val="CommentTextChar"/>
    <w:link w:val="CommentSubject"/>
    <w:uiPriority w:val="99"/>
    <w:semiHidden/>
    <w:rsid w:val="00395330"/>
    <w:rPr>
      <w:b/>
      <w:bCs/>
      <w:sz w:val="20"/>
      <w:szCs w:val="20"/>
    </w:rPr>
  </w:style>
  <w:style w:type="character" w:styleId="PlaceholderText">
    <w:name w:val="Placeholder Text"/>
    <w:basedOn w:val="DefaultParagraphFont"/>
    <w:uiPriority w:val="99"/>
    <w:semiHidden/>
    <w:rsid w:val="00CD141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6709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7.jpg"/><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4BD23-9922-3542-8C57-25F6F1004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21</Pages>
  <Words>11002</Words>
  <Characters>62717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Jackson</cp:lastModifiedBy>
  <cp:revision>11</cp:revision>
  <dcterms:created xsi:type="dcterms:W3CDTF">2025-07-01T08:26:00Z</dcterms:created>
  <dcterms:modified xsi:type="dcterms:W3CDTF">2025-07-04T16:53:00Z</dcterms:modified>
</cp:coreProperties>
</file>